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End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474"/>
            <w:gridCol w:w="2466"/>
            <w:gridCol w:w="2335"/>
          </w:tblGrid>
          <w:tr w:rsidR="00740C89" w:rsidRPr="007D021F" w14:paraId="7F61F2B7" w14:textId="77777777" w:rsidTr="00AF6B3C">
            <w:trPr>
              <w:cantSplit/>
              <w:trHeight w:val="728"/>
              <w:jc w:val="center"/>
            </w:trPr>
            <w:tc>
              <w:tcPr>
                <w:tcW w:w="8275"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AF6B3C">
            <w:trPr>
              <w:cantSplit/>
              <w:trHeight w:val="485"/>
              <w:jc w:val="center"/>
            </w:trPr>
            <w:tc>
              <w:tcPr>
                <w:tcW w:w="3474"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335"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AF6B3C">
            <w:trPr>
              <w:cantSplit/>
              <w:trHeight w:val="485"/>
              <w:jc w:val="center"/>
            </w:trPr>
            <w:tc>
              <w:tcPr>
                <w:tcW w:w="3474"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335"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AF6B3C">
            <w:trPr>
              <w:cantSplit/>
              <w:trHeight w:val="485"/>
              <w:jc w:val="center"/>
            </w:trPr>
            <w:tc>
              <w:tcPr>
                <w:tcW w:w="3474"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335"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AF6B3C">
            <w:trPr>
              <w:cantSplit/>
              <w:trHeight w:val="485"/>
              <w:jc w:val="center"/>
            </w:trPr>
            <w:tc>
              <w:tcPr>
                <w:tcW w:w="3474"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335"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AF6B3C">
            <w:trPr>
              <w:cantSplit/>
              <w:trHeight w:val="485"/>
              <w:jc w:val="center"/>
            </w:trPr>
            <w:tc>
              <w:tcPr>
                <w:tcW w:w="3474"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335"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AF6B3C">
            <w:trPr>
              <w:cantSplit/>
              <w:trHeight w:val="485"/>
              <w:jc w:val="center"/>
            </w:trPr>
            <w:tc>
              <w:tcPr>
                <w:tcW w:w="3474"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335"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801"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801"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D77317"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2EDCFC41" w14:textId="77777777" w:rsidR="004D0D78" w:rsidRPr="004D0D78" w:rsidRDefault="000D1E85">
          <w:pPr>
            <w:pStyle w:val="TOC1"/>
            <w:rPr>
              <w:b w:val="0"/>
            </w:rPr>
          </w:pPr>
          <w:r w:rsidRPr="004D0D78">
            <w:fldChar w:fldCharType="begin"/>
          </w:r>
          <w:r w:rsidRPr="004D0D78">
            <w:instrText xml:space="preserve"> TOC \o "1-3" \h \z \u </w:instrText>
          </w:r>
          <w:r w:rsidRPr="004D0D78">
            <w:fldChar w:fldCharType="separate"/>
          </w:r>
          <w:hyperlink w:anchor="_Toc437560526" w:history="1">
            <w:r w:rsidR="004D0D78" w:rsidRPr="004D0D78">
              <w:rPr>
                <w:rStyle w:val="Hyperlink"/>
              </w:rPr>
              <w:t>1</w:t>
            </w:r>
            <w:r w:rsidR="004D0D78" w:rsidRPr="004D0D78">
              <w:rPr>
                <w:b w:val="0"/>
              </w:rPr>
              <w:tab/>
            </w:r>
            <w:r w:rsidR="004D0D78" w:rsidRPr="004D0D78">
              <w:rPr>
                <w:rStyle w:val="Hyperlink"/>
              </w:rPr>
              <w:t>INTRODUCTION</w:t>
            </w:r>
            <w:r w:rsidR="004D0D78" w:rsidRPr="004D0D78">
              <w:rPr>
                <w:webHidden/>
              </w:rPr>
              <w:tab/>
            </w:r>
            <w:r w:rsidR="004D0D78" w:rsidRPr="004D0D78">
              <w:rPr>
                <w:webHidden/>
              </w:rPr>
              <w:fldChar w:fldCharType="begin"/>
            </w:r>
            <w:r w:rsidR="004D0D78" w:rsidRPr="004D0D78">
              <w:rPr>
                <w:webHidden/>
              </w:rPr>
              <w:instrText xml:space="preserve"> PAGEREF _Toc437560526 \h </w:instrText>
            </w:r>
            <w:r w:rsidR="004D0D78" w:rsidRPr="004D0D78">
              <w:rPr>
                <w:webHidden/>
              </w:rPr>
            </w:r>
            <w:r w:rsidR="004D0D78" w:rsidRPr="004D0D78">
              <w:rPr>
                <w:webHidden/>
              </w:rPr>
              <w:fldChar w:fldCharType="separate"/>
            </w:r>
            <w:r w:rsidR="007A1B94">
              <w:rPr>
                <w:webHidden/>
              </w:rPr>
              <w:t>6</w:t>
            </w:r>
            <w:r w:rsidR="004D0D78" w:rsidRPr="004D0D78">
              <w:rPr>
                <w:webHidden/>
              </w:rPr>
              <w:fldChar w:fldCharType="end"/>
            </w:r>
          </w:hyperlink>
        </w:p>
        <w:p w14:paraId="6EC61D61" w14:textId="77777777" w:rsidR="004D0D78" w:rsidRPr="004D0D78" w:rsidRDefault="00D77317">
          <w:pPr>
            <w:pStyle w:val="TOC2"/>
            <w:rPr>
              <w:iCs w:val="0"/>
              <w:sz w:val="22"/>
              <w:szCs w:val="22"/>
            </w:rPr>
          </w:pPr>
          <w:hyperlink w:anchor="_Toc437560527" w:history="1">
            <w:r w:rsidR="004D0D78" w:rsidRPr="004D0D78">
              <w:rPr>
                <w:rStyle w:val="Hyperlink"/>
                <w:sz w:val="22"/>
                <w:szCs w:val="22"/>
              </w:rPr>
              <w:t>1.1</w:t>
            </w:r>
            <w:r w:rsidR="004D0D78" w:rsidRPr="004D0D78">
              <w:rPr>
                <w:iCs w:val="0"/>
                <w:sz w:val="22"/>
                <w:szCs w:val="22"/>
              </w:rPr>
              <w:tab/>
            </w:r>
            <w:r w:rsidR="004D0D78" w:rsidRPr="004D0D78">
              <w:rPr>
                <w:rStyle w:val="Hyperlink"/>
                <w:sz w:val="22"/>
                <w:szCs w:val="22"/>
              </w:rPr>
              <w:t>Purpose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_Toc437560527 \h </w:instrText>
            </w:r>
            <w:r w:rsidR="004D0D78" w:rsidRPr="004D0D78">
              <w:rPr>
                <w:webHidden/>
                <w:sz w:val="22"/>
                <w:szCs w:val="22"/>
              </w:rPr>
            </w:r>
            <w:r w:rsidR="004D0D78" w:rsidRPr="004D0D78">
              <w:rPr>
                <w:webHidden/>
                <w:sz w:val="22"/>
                <w:szCs w:val="22"/>
              </w:rPr>
              <w:fldChar w:fldCharType="separate"/>
            </w:r>
            <w:r w:rsidR="007A1B94">
              <w:rPr>
                <w:webHidden/>
                <w:sz w:val="22"/>
                <w:szCs w:val="22"/>
              </w:rPr>
              <w:t>6</w:t>
            </w:r>
            <w:r w:rsidR="004D0D78" w:rsidRPr="004D0D78">
              <w:rPr>
                <w:webHidden/>
                <w:sz w:val="22"/>
                <w:szCs w:val="22"/>
              </w:rPr>
              <w:fldChar w:fldCharType="end"/>
            </w:r>
          </w:hyperlink>
        </w:p>
        <w:p w14:paraId="4162154A" w14:textId="77777777" w:rsidR="004D0D78" w:rsidRPr="004D0D78" w:rsidRDefault="00D77317">
          <w:pPr>
            <w:pStyle w:val="TOC2"/>
            <w:rPr>
              <w:iCs w:val="0"/>
              <w:sz w:val="22"/>
              <w:szCs w:val="22"/>
            </w:rPr>
          </w:pPr>
          <w:hyperlink w:anchor="_Toc437560528" w:history="1">
            <w:r w:rsidR="004D0D78" w:rsidRPr="004D0D78">
              <w:rPr>
                <w:rStyle w:val="Hyperlink"/>
                <w:sz w:val="22"/>
                <w:szCs w:val="22"/>
              </w:rPr>
              <w:t>1.2</w:t>
            </w:r>
            <w:r w:rsidR="004D0D78" w:rsidRPr="004D0D78">
              <w:rPr>
                <w:iCs w:val="0"/>
                <w:sz w:val="22"/>
                <w:szCs w:val="22"/>
              </w:rPr>
              <w:tab/>
            </w:r>
            <w:r w:rsidR="004D0D78" w:rsidRPr="004D0D78">
              <w:rPr>
                <w:rStyle w:val="Hyperlink"/>
                <w:sz w:val="22"/>
                <w:szCs w:val="22"/>
              </w:rPr>
              <w:t>Acronyms and Definitions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_Toc437560528 \h </w:instrText>
            </w:r>
            <w:r w:rsidR="004D0D78" w:rsidRPr="004D0D78">
              <w:rPr>
                <w:webHidden/>
                <w:sz w:val="22"/>
                <w:szCs w:val="22"/>
              </w:rPr>
            </w:r>
            <w:r w:rsidR="004D0D78" w:rsidRPr="004D0D78">
              <w:rPr>
                <w:webHidden/>
                <w:sz w:val="22"/>
                <w:szCs w:val="22"/>
              </w:rPr>
              <w:fldChar w:fldCharType="separate"/>
            </w:r>
            <w:r w:rsidR="007A1B94">
              <w:rPr>
                <w:webHidden/>
                <w:sz w:val="22"/>
                <w:szCs w:val="22"/>
              </w:rPr>
              <w:t>6</w:t>
            </w:r>
            <w:r w:rsidR="004D0D78" w:rsidRPr="004D0D78">
              <w:rPr>
                <w:webHidden/>
                <w:sz w:val="22"/>
                <w:szCs w:val="22"/>
              </w:rPr>
              <w:fldChar w:fldCharType="end"/>
            </w:r>
          </w:hyperlink>
        </w:p>
        <w:p w14:paraId="6AD785E2" w14:textId="77777777" w:rsidR="004D0D78" w:rsidRPr="004D0D78" w:rsidRDefault="00D77317">
          <w:pPr>
            <w:pStyle w:val="TOC2"/>
            <w:rPr>
              <w:iCs w:val="0"/>
              <w:sz w:val="22"/>
              <w:szCs w:val="22"/>
            </w:rPr>
          </w:pPr>
          <w:hyperlink w:anchor="_Toc437560529" w:history="1">
            <w:r w:rsidR="004D0D78" w:rsidRPr="004D0D78">
              <w:rPr>
                <w:rStyle w:val="Hyperlink"/>
                <w:sz w:val="22"/>
                <w:szCs w:val="22"/>
              </w:rPr>
              <w:t>1.3</w:t>
            </w:r>
            <w:r w:rsidR="004D0D78" w:rsidRPr="004D0D78">
              <w:rPr>
                <w:iCs w:val="0"/>
                <w:sz w:val="22"/>
                <w:szCs w:val="22"/>
              </w:rPr>
              <w:tab/>
            </w:r>
            <w:r w:rsidR="004D0D78" w:rsidRPr="004D0D78">
              <w:rPr>
                <w:rStyle w:val="Hyperlink"/>
                <w:sz w:val="22"/>
                <w:szCs w:val="22"/>
              </w:rPr>
              <w:t>Abstract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_Toc437560529 \h </w:instrText>
            </w:r>
            <w:r w:rsidR="004D0D78" w:rsidRPr="004D0D78">
              <w:rPr>
                <w:webHidden/>
                <w:sz w:val="22"/>
                <w:szCs w:val="22"/>
              </w:rPr>
            </w:r>
            <w:r w:rsidR="004D0D78" w:rsidRPr="004D0D78">
              <w:rPr>
                <w:webHidden/>
                <w:sz w:val="22"/>
                <w:szCs w:val="22"/>
              </w:rPr>
              <w:fldChar w:fldCharType="separate"/>
            </w:r>
            <w:r w:rsidR="007A1B94">
              <w:rPr>
                <w:webHidden/>
                <w:sz w:val="22"/>
                <w:szCs w:val="22"/>
              </w:rPr>
              <w:t>6</w:t>
            </w:r>
            <w:r w:rsidR="004D0D78" w:rsidRPr="004D0D78">
              <w:rPr>
                <w:webHidden/>
                <w:sz w:val="22"/>
                <w:szCs w:val="22"/>
              </w:rPr>
              <w:fldChar w:fldCharType="end"/>
            </w:r>
          </w:hyperlink>
        </w:p>
        <w:p w14:paraId="69380C4F" w14:textId="77777777" w:rsidR="004D0D78" w:rsidRPr="004D0D78" w:rsidRDefault="00D77317">
          <w:pPr>
            <w:pStyle w:val="TOC2"/>
            <w:rPr>
              <w:iCs w:val="0"/>
              <w:sz w:val="22"/>
              <w:szCs w:val="22"/>
            </w:rPr>
          </w:pPr>
          <w:hyperlink w:anchor="_Toc437560530" w:history="1">
            <w:r w:rsidR="004D0D78" w:rsidRPr="004D0D78">
              <w:rPr>
                <w:rStyle w:val="Hyperlink"/>
                <w:sz w:val="22"/>
                <w:szCs w:val="22"/>
              </w:rPr>
              <w:t>1.4</w:t>
            </w:r>
            <w:r w:rsidR="004D0D78" w:rsidRPr="004D0D78">
              <w:rPr>
                <w:iCs w:val="0"/>
                <w:sz w:val="22"/>
                <w:szCs w:val="22"/>
              </w:rPr>
              <w:tab/>
            </w:r>
            <w:r w:rsidR="004D0D78" w:rsidRPr="004D0D78">
              <w:rPr>
                <w:rStyle w:val="Hyperlink"/>
                <w:sz w:val="22"/>
                <w:szCs w:val="22"/>
              </w:rPr>
              <w:t>Literature Review</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_Toc437560530 \h </w:instrText>
            </w:r>
            <w:r w:rsidR="004D0D78" w:rsidRPr="004D0D78">
              <w:rPr>
                <w:webHidden/>
                <w:sz w:val="22"/>
                <w:szCs w:val="22"/>
              </w:rPr>
            </w:r>
            <w:r w:rsidR="004D0D78" w:rsidRPr="004D0D78">
              <w:rPr>
                <w:webHidden/>
                <w:sz w:val="22"/>
                <w:szCs w:val="22"/>
              </w:rPr>
              <w:fldChar w:fldCharType="separate"/>
            </w:r>
            <w:r w:rsidR="007A1B94">
              <w:rPr>
                <w:webHidden/>
                <w:sz w:val="22"/>
                <w:szCs w:val="22"/>
              </w:rPr>
              <w:t>6</w:t>
            </w:r>
            <w:r w:rsidR="004D0D78" w:rsidRPr="004D0D78">
              <w:rPr>
                <w:webHidden/>
                <w:sz w:val="22"/>
                <w:szCs w:val="22"/>
              </w:rPr>
              <w:fldChar w:fldCharType="end"/>
            </w:r>
          </w:hyperlink>
        </w:p>
        <w:p w14:paraId="263D3168" w14:textId="77777777" w:rsidR="004D0D78" w:rsidRPr="004D0D78" w:rsidRDefault="00D77317">
          <w:pPr>
            <w:pStyle w:val="TOC3"/>
            <w:rPr>
              <w:i w:val="0"/>
              <w:iCs w:val="0"/>
              <w:noProof/>
            </w:rPr>
          </w:pPr>
          <w:hyperlink w:anchor="_Toc437560531" w:history="1">
            <w:r w:rsidR="004D0D78" w:rsidRPr="004D0D78">
              <w:rPr>
                <w:rStyle w:val="Hyperlink"/>
                <w:i w:val="0"/>
                <w:noProof/>
              </w:rPr>
              <w:t>1.4.1</w:t>
            </w:r>
            <w:r w:rsidR="004D0D78" w:rsidRPr="004D0D78">
              <w:rPr>
                <w:i w:val="0"/>
                <w:iCs w:val="0"/>
                <w:noProof/>
              </w:rPr>
              <w:tab/>
            </w:r>
            <w:r w:rsidR="004D0D78" w:rsidRPr="004D0D78">
              <w:rPr>
                <w:rStyle w:val="Hyperlink"/>
                <w:i w:val="0"/>
                <w:noProof/>
              </w:rPr>
              <w:t>Kickstarter</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_Toc437560531 \h </w:instrText>
            </w:r>
            <w:r w:rsidR="004D0D78" w:rsidRPr="004D0D78">
              <w:rPr>
                <w:i w:val="0"/>
                <w:noProof/>
                <w:webHidden/>
              </w:rPr>
            </w:r>
            <w:r w:rsidR="004D0D78" w:rsidRPr="004D0D78">
              <w:rPr>
                <w:i w:val="0"/>
                <w:noProof/>
                <w:webHidden/>
              </w:rPr>
              <w:fldChar w:fldCharType="separate"/>
            </w:r>
            <w:r w:rsidR="007A1B94">
              <w:rPr>
                <w:i w:val="0"/>
                <w:noProof/>
                <w:webHidden/>
              </w:rPr>
              <w:t>7</w:t>
            </w:r>
            <w:r w:rsidR="004D0D78" w:rsidRPr="004D0D78">
              <w:rPr>
                <w:i w:val="0"/>
                <w:noProof/>
                <w:webHidden/>
              </w:rPr>
              <w:fldChar w:fldCharType="end"/>
            </w:r>
          </w:hyperlink>
        </w:p>
        <w:p w14:paraId="149D1C2E" w14:textId="77777777" w:rsidR="004D0D78" w:rsidRPr="004D0D78" w:rsidRDefault="00D77317">
          <w:pPr>
            <w:pStyle w:val="TOC3"/>
            <w:rPr>
              <w:i w:val="0"/>
              <w:iCs w:val="0"/>
              <w:noProof/>
            </w:rPr>
          </w:pPr>
          <w:hyperlink w:anchor="_Toc437560532" w:history="1">
            <w:r w:rsidR="004D0D78" w:rsidRPr="004D0D78">
              <w:rPr>
                <w:rStyle w:val="Hyperlink"/>
                <w:i w:val="0"/>
                <w:noProof/>
              </w:rPr>
              <w:t>1.4.2</w:t>
            </w:r>
            <w:r w:rsidR="004D0D78" w:rsidRPr="004D0D78">
              <w:rPr>
                <w:i w:val="0"/>
                <w:iCs w:val="0"/>
                <w:noProof/>
              </w:rPr>
              <w:tab/>
            </w:r>
            <w:r w:rsidR="004D0D78" w:rsidRPr="004D0D78">
              <w:rPr>
                <w:rStyle w:val="Hyperlink"/>
                <w:i w:val="0"/>
                <w:noProof/>
              </w:rPr>
              <w:t>Comicola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_Toc437560532 \h </w:instrText>
            </w:r>
            <w:r w:rsidR="004D0D78" w:rsidRPr="004D0D78">
              <w:rPr>
                <w:i w:val="0"/>
                <w:noProof/>
                <w:webHidden/>
              </w:rPr>
            </w:r>
            <w:r w:rsidR="004D0D78" w:rsidRPr="004D0D78">
              <w:rPr>
                <w:i w:val="0"/>
                <w:noProof/>
                <w:webHidden/>
              </w:rPr>
              <w:fldChar w:fldCharType="separate"/>
            </w:r>
            <w:r w:rsidR="007A1B94">
              <w:rPr>
                <w:i w:val="0"/>
                <w:noProof/>
                <w:webHidden/>
              </w:rPr>
              <w:t>8</w:t>
            </w:r>
            <w:r w:rsidR="004D0D78" w:rsidRPr="004D0D78">
              <w:rPr>
                <w:i w:val="0"/>
                <w:noProof/>
                <w:webHidden/>
              </w:rPr>
              <w:fldChar w:fldCharType="end"/>
            </w:r>
          </w:hyperlink>
        </w:p>
        <w:p w14:paraId="6A4EC96E" w14:textId="77777777" w:rsidR="004D0D78" w:rsidRPr="004D0D78" w:rsidRDefault="00D77317">
          <w:pPr>
            <w:pStyle w:val="TOC2"/>
            <w:rPr>
              <w:iCs w:val="0"/>
              <w:sz w:val="22"/>
              <w:szCs w:val="22"/>
            </w:rPr>
          </w:pPr>
          <w:hyperlink w:anchor="_Toc437560533" w:history="1">
            <w:r w:rsidR="004D0D78" w:rsidRPr="004D0D78">
              <w:rPr>
                <w:rStyle w:val="Hyperlink"/>
                <w:sz w:val="22"/>
                <w:szCs w:val="22"/>
              </w:rPr>
              <w:t>1.5</w:t>
            </w:r>
            <w:r w:rsidR="004D0D78" w:rsidRPr="004D0D78">
              <w:rPr>
                <w:iCs w:val="0"/>
                <w:sz w:val="22"/>
                <w:szCs w:val="22"/>
              </w:rPr>
              <w:tab/>
            </w:r>
            <w:r w:rsidR="004D0D78" w:rsidRPr="004D0D78">
              <w:rPr>
                <w:rStyle w:val="Hyperlink"/>
                <w:sz w:val="22"/>
                <w:szCs w:val="22"/>
              </w:rPr>
              <w:t>Proposal</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_Toc437560533 \h </w:instrText>
            </w:r>
            <w:r w:rsidR="004D0D78" w:rsidRPr="004D0D78">
              <w:rPr>
                <w:webHidden/>
                <w:sz w:val="22"/>
                <w:szCs w:val="22"/>
              </w:rPr>
            </w:r>
            <w:r w:rsidR="004D0D78" w:rsidRPr="004D0D78">
              <w:rPr>
                <w:webHidden/>
                <w:sz w:val="22"/>
                <w:szCs w:val="22"/>
              </w:rPr>
              <w:fldChar w:fldCharType="separate"/>
            </w:r>
            <w:r w:rsidR="007A1B94">
              <w:rPr>
                <w:webHidden/>
                <w:sz w:val="22"/>
                <w:szCs w:val="22"/>
              </w:rPr>
              <w:t>8</w:t>
            </w:r>
            <w:r w:rsidR="004D0D78" w:rsidRPr="004D0D78">
              <w:rPr>
                <w:webHidden/>
                <w:sz w:val="22"/>
                <w:szCs w:val="22"/>
              </w:rPr>
              <w:fldChar w:fldCharType="end"/>
            </w:r>
          </w:hyperlink>
        </w:p>
        <w:p w14:paraId="6B926E0E" w14:textId="77777777" w:rsidR="004D0D78" w:rsidRPr="004D0D78" w:rsidRDefault="00D77317">
          <w:pPr>
            <w:pStyle w:val="TOC3"/>
            <w:rPr>
              <w:i w:val="0"/>
              <w:iCs w:val="0"/>
              <w:noProof/>
            </w:rPr>
          </w:pPr>
          <w:hyperlink w:anchor="_Toc437560534" w:history="1">
            <w:r w:rsidR="004D0D78" w:rsidRPr="004D0D78">
              <w:rPr>
                <w:rStyle w:val="Hyperlink"/>
                <w:i w:val="0"/>
                <w:noProof/>
              </w:rPr>
              <w:t>1.5.1</w:t>
            </w:r>
            <w:r w:rsidR="004D0D78" w:rsidRPr="004D0D78">
              <w:rPr>
                <w:i w:val="0"/>
                <w:iCs w:val="0"/>
                <w:noProof/>
              </w:rPr>
              <w:tab/>
            </w:r>
            <w:r w:rsidR="004D0D78" w:rsidRPr="004D0D78">
              <w:rPr>
                <w:rStyle w:val="Hyperlink"/>
                <w:i w:val="0"/>
                <w:noProof/>
              </w:rPr>
              <w:t>The idea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_Toc437560534 \h </w:instrText>
            </w:r>
            <w:r w:rsidR="004D0D78" w:rsidRPr="004D0D78">
              <w:rPr>
                <w:i w:val="0"/>
                <w:noProof/>
                <w:webHidden/>
              </w:rPr>
            </w:r>
            <w:r w:rsidR="004D0D78" w:rsidRPr="004D0D78">
              <w:rPr>
                <w:i w:val="0"/>
                <w:noProof/>
                <w:webHidden/>
              </w:rPr>
              <w:fldChar w:fldCharType="separate"/>
            </w:r>
            <w:r w:rsidR="007A1B94">
              <w:rPr>
                <w:i w:val="0"/>
                <w:noProof/>
                <w:webHidden/>
              </w:rPr>
              <w:t>8</w:t>
            </w:r>
            <w:r w:rsidR="004D0D78" w:rsidRPr="004D0D78">
              <w:rPr>
                <w:i w:val="0"/>
                <w:noProof/>
                <w:webHidden/>
              </w:rPr>
              <w:fldChar w:fldCharType="end"/>
            </w:r>
          </w:hyperlink>
        </w:p>
        <w:p w14:paraId="6B94FAE8" w14:textId="77777777" w:rsidR="004D0D78" w:rsidRPr="004D0D78" w:rsidRDefault="00D77317">
          <w:pPr>
            <w:pStyle w:val="TOC3"/>
            <w:rPr>
              <w:i w:val="0"/>
              <w:iCs w:val="0"/>
              <w:noProof/>
            </w:rPr>
          </w:pPr>
          <w:hyperlink w:anchor="_Toc437560535" w:history="1">
            <w:r w:rsidR="004D0D78" w:rsidRPr="004D0D78">
              <w:rPr>
                <w:rStyle w:val="Hyperlink"/>
                <w:i w:val="0"/>
                <w:noProof/>
              </w:rPr>
              <w:t>1.5.2</w:t>
            </w:r>
            <w:r w:rsidR="004D0D78" w:rsidRPr="004D0D78">
              <w:rPr>
                <w:i w:val="0"/>
                <w:iCs w:val="0"/>
                <w:noProof/>
              </w:rPr>
              <w:tab/>
            </w:r>
            <w:r w:rsidR="004D0D78" w:rsidRPr="004D0D78">
              <w:rPr>
                <w:rStyle w:val="Hyperlink"/>
                <w:i w:val="0"/>
                <w:noProof/>
              </w:rPr>
              <w:t>The objective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_Toc437560535 \h </w:instrText>
            </w:r>
            <w:r w:rsidR="004D0D78" w:rsidRPr="004D0D78">
              <w:rPr>
                <w:i w:val="0"/>
                <w:noProof/>
                <w:webHidden/>
              </w:rPr>
            </w:r>
            <w:r w:rsidR="004D0D78" w:rsidRPr="004D0D78">
              <w:rPr>
                <w:i w:val="0"/>
                <w:noProof/>
                <w:webHidden/>
              </w:rPr>
              <w:fldChar w:fldCharType="separate"/>
            </w:r>
            <w:r w:rsidR="007A1B94">
              <w:rPr>
                <w:i w:val="0"/>
                <w:noProof/>
                <w:webHidden/>
              </w:rPr>
              <w:t>8</w:t>
            </w:r>
            <w:r w:rsidR="004D0D78" w:rsidRPr="004D0D78">
              <w:rPr>
                <w:i w:val="0"/>
                <w:noProof/>
                <w:webHidden/>
              </w:rPr>
              <w:fldChar w:fldCharType="end"/>
            </w:r>
          </w:hyperlink>
        </w:p>
        <w:p w14:paraId="4D6A7ECE" w14:textId="77777777" w:rsidR="004D0D78" w:rsidRPr="004D0D78" w:rsidRDefault="00D77317">
          <w:pPr>
            <w:pStyle w:val="TOC3"/>
            <w:rPr>
              <w:i w:val="0"/>
              <w:iCs w:val="0"/>
              <w:noProof/>
            </w:rPr>
          </w:pPr>
          <w:hyperlink w:anchor="_Toc437560536" w:history="1">
            <w:r w:rsidR="004D0D78" w:rsidRPr="004D0D78">
              <w:rPr>
                <w:rStyle w:val="Hyperlink"/>
                <w:i w:val="0"/>
                <w:noProof/>
                <w:lang w:val="vi-VN"/>
              </w:rPr>
              <w:t>1.5.3</w:t>
            </w:r>
            <w:r w:rsidR="004D0D78" w:rsidRPr="004D0D78">
              <w:rPr>
                <w:i w:val="0"/>
                <w:iCs w:val="0"/>
                <w:noProof/>
              </w:rPr>
              <w:tab/>
            </w:r>
            <w:r w:rsidR="004D0D78" w:rsidRPr="004D0D78">
              <w:rPr>
                <w:rStyle w:val="Hyperlink"/>
                <w:i w:val="0"/>
                <w:noProof/>
                <w:lang w:val="vi-VN"/>
              </w:rPr>
              <w:t>Brief description about system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_Toc437560536 \h </w:instrText>
            </w:r>
            <w:r w:rsidR="004D0D78" w:rsidRPr="004D0D78">
              <w:rPr>
                <w:i w:val="0"/>
                <w:noProof/>
                <w:webHidden/>
              </w:rPr>
            </w:r>
            <w:r w:rsidR="004D0D78" w:rsidRPr="004D0D78">
              <w:rPr>
                <w:i w:val="0"/>
                <w:noProof/>
                <w:webHidden/>
              </w:rPr>
              <w:fldChar w:fldCharType="separate"/>
            </w:r>
            <w:r w:rsidR="007A1B94">
              <w:rPr>
                <w:i w:val="0"/>
                <w:noProof/>
                <w:webHidden/>
              </w:rPr>
              <w:t>9</w:t>
            </w:r>
            <w:r w:rsidR="004D0D78" w:rsidRPr="004D0D78">
              <w:rPr>
                <w:i w:val="0"/>
                <w:noProof/>
                <w:webHidden/>
              </w:rPr>
              <w:fldChar w:fldCharType="end"/>
            </w:r>
          </w:hyperlink>
        </w:p>
        <w:p w14:paraId="098F8DAA" w14:textId="77777777" w:rsidR="004D0D78" w:rsidRPr="004D0D78" w:rsidRDefault="00D77317">
          <w:pPr>
            <w:pStyle w:val="TOC3"/>
            <w:rPr>
              <w:i w:val="0"/>
              <w:iCs w:val="0"/>
              <w:noProof/>
            </w:rPr>
          </w:pPr>
          <w:hyperlink w:anchor="_Toc437560537" w:history="1">
            <w:r w:rsidR="004D0D78" w:rsidRPr="004D0D78">
              <w:rPr>
                <w:rStyle w:val="Hyperlink"/>
                <w:i w:val="0"/>
                <w:noProof/>
                <w:lang w:val="vi-VN"/>
              </w:rPr>
              <w:t>1.5.4</w:t>
            </w:r>
            <w:r w:rsidR="004D0D78" w:rsidRPr="004D0D78">
              <w:rPr>
                <w:i w:val="0"/>
                <w:iCs w:val="0"/>
                <w:noProof/>
              </w:rPr>
              <w:tab/>
            </w:r>
            <w:r w:rsidR="004D0D78" w:rsidRPr="004D0D78">
              <w:rPr>
                <w:rStyle w:val="Hyperlink"/>
                <w:i w:val="0"/>
                <w:noProof/>
                <w:lang w:val="vi-VN"/>
              </w:rPr>
              <w:t>System features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_Toc437560537 \h </w:instrText>
            </w:r>
            <w:r w:rsidR="004D0D78" w:rsidRPr="004D0D78">
              <w:rPr>
                <w:i w:val="0"/>
                <w:noProof/>
                <w:webHidden/>
              </w:rPr>
            </w:r>
            <w:r w:rsidR="004D0D78" w:rsidRPr="004D0D78">
              <w:rPr>
                <w:i w:val="0"/>
                <w:noProof/>
                <w:webHidden/>
              </w:rPr>
              <w:fldChar w:fldCharType="separate"/>
            </w:r>
            <w:r w:rsidR="007A1B94">
              <w:rPr>
                <w:i w:val="0"/>
                <w:noProof/>
                <w:webHidden/>
              </w:rPr>
              <w:t>10</w:t>
            </w:r>
            <w:r w:rsidR="004D0D78" w:rsidRPr="004D0D78">
              <w:rPr>
                <w:i w:val="0"/>
                <w:noProof/>
                <w:webHidden/>
              </w:rPr>
              <w:fldChar w:fldCharType="end"/>
            </w:r>
          </w:hyperlink>
        </w:p>
        <w:p w14:paraId="633A6AA7" w14:textId="77777777" w:rsidR="004D0D78" w:rsidRPr="004D0D78" w:rsidRDefault="00D77317">
          <w:pPr>
            <w:pStyle w:val="TOC2"/>
            <w:rPr>
              <w:iCs w:val="0"/>
              <w:sz w:val="22"/>
              <w:szCs w:val="22"/>
            </w:rPr>
          </w:pPr>
          <w:hyperlink w:anchor="_Toc437560538" w:history="1">
            <w:r w:rsidR="004D0D78" w:rsidRPr="004D0D78">
              <w:rPr>
                <w:rStyle w:val="Hyperlink"/>
                <w:sz w:val="22"/>
                <w:szCs w:val="22"/>
              </w:rPr>
              <w:t>1.6</w:t>
            </w:r>
            <w:r w:rsidR="004D0D78" w:rsidRPr="004D0D78">
              <w:rPr>
                <w:iCs w:val="0"/>
                <w:sz w:val="22"/>
                <w:szCs w:val="22"/>
              </w:rPr>
              <w:tab/>
            </w:r>
            <w:r w:rsidR="004D0D78" w:rsidRPr="004D0D78">
              <w:rPr>
                <w:rStyle w:val="Hyperlink"/>
                <w:sz w:val="22"/>
                <w:szCs w:val="22"/>
              </w:rPr>
              <w:t>Benefits from Project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_Toc437560538 \h </w:instrText>
            </w:r>
            <w:r w:rsidR="004D0D78" w:rsidRPr="004D0D78">
              <w:rPr>
                <w:webHidden/>
                <w:sz w:val="22"/>
                <w:szCs w:val="22"/>
              </w:rPr>
            </w:r>
            <w:r w:rsidR="004D0D78" w:rsidRPr="004D0D78">
              <w:rPr>
                <w:webHidden/>
                <w:sz w:val="22"/>
                <w:szCs w:val="22"/>
              </w:rPr>
              <w:fldChar w:fldCharType="separate"/>
            </w:r>
            <w:r w:rsidR="007A1B94">
              <w:rPr>
                <w:webHidden/>
                <w:sz w:val="22"/>
                <w:szCs w:val="22"/>
              </w:rPr>
              <w:t>11</w:t>
            </w:r>
            <w:r w:rsidR="004D0D78" w:rsidRPr="004D0D78">
              <w:rPr>
                <w:webHidden/>
                <w:sz w:val="22"/>
                <w:szCs w:val="22"/>
              </w:rPr>
              <w:fldChar w:fldCharType="end"/>
            </w:r>
          </w:hyperlink>
        </w:p>
        <w:p w14:paraId="531A75D6" w14:textId="77777777" w:rsidR="004D0D78" w:rsidRPr="004D0D78" w:rsidRDefault="00D77317">
          <w:pPr>
            <w:pStyle w:val="TOC3"/>
            <w:rPr>
              <w:i w:val="0"/>
              <w:iCs w:val="0"/>
              <w:noProof/>
            </w:rPr>
          </w:pPr>
          <w:hyperlink w:anchor="_Toc437560539" w:history="1">
            <w:r w:rsidR="004D0D78" w:rsidRPr="004D0D78">
              <w:rPr>
                <w:rStyle w:val="Hyperlink"/>
                <w:i w:val="0"/>
                <w:noProof/>
              </w:rPr>
              <w:t>1.6.1</w:t>
            </w:r>
            <w:r w:rsidR="004D0D78" w:rsidRPr="004D0D78">
              <w:rPr>
                <w:i w:val="0"/>
                <w:iCs w:val="0"/>
                <w:noProof/>
              </w:rPr>
              <w:tab/>
            </w:r>
            <w:r w:rsidR="004D0D78" w:rsidRPr="004D0D78">
              <w:rPr>
                <w:rStyle w:val="Hyperlink"/>
                <w:i w:val="0"/>
                <w:noProof/>
              </w:rPr>
              <w:t>For our group</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_Toc437560539 \h </w:instrText>
            </w:r>
            <w:r w:rsidR="004D0D78" w:rsidRPr="004D0D78">
              <w:rPr>
                <w:i w:val="0"/>
                <w:noProof/>
                <w:webHidden/>
              </w:rPr>
            </w:r>
            <w:r w:rsidR="004D0D78" w:rsidRPr="004D0D78">
              <w:rPr>
                <w:i w:val="0"/>
                <w:noProof/>
                <w:webHidden/>
              </w:rPr>
              <w:fldChar w:fldCharType="separate"/>
            </w:r>
            <w:r w:rsidR="007A1B94">
              <w:rPr>
                <w:i w:val="0"/>
                <w:noProof/>
                <w:webHidden/>
              </w:rPr>
              <w:t>11</w:t>
            </w:r>
            <w:r w:rsidR="004D0D78" w:rsidRPr="004D0D78">
              <w:rPr>
                <w:i w:val="0"/>
                <w:noProof/>
                <w:webHidden/>
              </w:rPr>
              <w:fldChar w:fldCharType="end"/>
            </w:r>
          </w:hyperlink>
        </w:p>
        <w:p w14:paraId="39278588" w14:textId="77777777" w:rsidR="004D0D78" w:rsidRPr="004D0D78" w:rsidRDefault="00D77317">
          <w:pPr>
            <w:pStyle w:val="TOC3"/>
            <w:rPr>
              <w:i w:val="0"/>
              <w:iCs w:val="0"/>
              <w:noProof/>
            </w:rPr>
          </w:pPr>
          <w:hyperlink w:anchor="_Toc437560540" w:history="1">
            <w:r w:rsidR="004D0D78" w:rsidRPr="004D0D78">
              <w:rPr>
                <w:rStyle w:val="Hyperlink"/>
                <w:i w:val="0"/>
                <w:noProof/>
              </w:rPr>
              <w:t>1.6.2</w:t>
            </w:r>
            <w:r w:rsidR="004D0D78" w:rsidRPr="004D0D78">
              <w:rPr>
                <w:i w:val="0"/>
                <w:iCs w:val="0"/>
                <w:noProof/>
              </w:rPr>
              <w:tab/>
            </w:r>
            <w:r w:rsidR="004D0D78" w:rsidRPr="004D0D78">
              <w:rPr>
                <w:rStyle w:val="Hyperlink"/>
                <w:i w:val="0"/>
                <w:noProof/>
                <w:lang w:val="vi-VN"/>
              </w:rPr>
              <w:t>For Community</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_Toc437560540 \h </w:instrText>
            </w:r>
            <w:r w:rsidR="004D0D78" w:rsidRPr="004D0D78">
              <w:rPr>
                <w:i w:val="0"/>
                <w:noProof/>
                <w:webHidden/>
              </w:rPr>
            </w:r>
            <w:r w:rsidR="004D0D78" w:rsidRPr="004D0D78">
              <w:rPr>
                <w:i w:val="0"/>
                <w:noProof/>
                <w:webHidden/>
              </w:rPr>
              <w:fldChar w:fldCharType="separate"/>
            </w:r>
            <w:r w:rsidR="007A1B94">
              <w:rPr>
                <w:i w:val="0"/>
                <w:noProof/>
                <w:webHidden/>
              </w:rPr>
              <w:t>11</w:t>
            </w:r>
            <w:r w:rsidR="004D0D78" w:rsidRPr="004D0D78">
              <w:rPr>
                <w:i w:val="0"/>
                <w:noProof/>
                <w:webHidden/>
              </w:rPr>
              <w:fldChar w:fldCharType="end"/>
            </w:r>
          </w:hyperlink>
        </w:p>
        <w:p w14:paraId="3C3A96BC" w14:textId="77777777" w:rsidR="004D0D78" w:rsidRPr="004D0D78" w:rsidRDefault="00D77317">
          <w:pPr>
            <w:pStyle w:val="TOC2"/>
            <w:rPr>
              <w:iCs w:val="0"/>
              <w:sz w:val="22"/>
              <w:szCs w:val="22"/>
            </w:rPr>
          </w:pPr>
          <w:hyperlink w:anchor="_Toc437560541" w:history="1">
            <w:r w:rsidR="004D0D78" w:rsidRPr="004D0D78">
              <w:rPr>
                <w:rStyle w:val="Hyperlink"/>
                <w:sz w:val="22"/>
                <w:szCs w:val="22"/>
              </w:rPr>
              <w:t>1.7</w:t>
            </w:r>
            <w:r w:rsidR="004D0D78" w:rsidRPr="004D0D78">
              <w:rPr>
                <w:iCs w:val="0"/>
                <w:sz w:val="22"/>
                <w:szCs w:val="22"/>
              </w:rPr>
              <w:tab/>
            </w:r>
            <w:r w:rsidR="004D0D78" w:rsidRPr="004D0D78">
              <w:rPr>
                <w:rStyle w:val="Hyperlink"/>
                <w:sz w:val="22"/>
                <w:szCs w:val="22"/>
              </w:rPr>
              <w:t>Critical Assumption and Constraints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_Toc437560541 \h </w:instrText>
            </w:r>
            <w:r w:rsidR="004D0D78" w:rsidRPr="004D0D78">
              <w:rPr>
                <w:webHidden/>
                <w:sz w:val="22"/>
                <w:szCs w:val="22"/>
              </w:rPr>
            </w:r>
            <w:r w:rsidR="004D0D78" w:rsidRPr="004D0D78">
              <w:rPr>
                <w:webHidden/>
                <w:sz w:val="22"/>
                <w:szCs w:val="22"/>
              </w:rPr>
              <w:fldChar w:fldCharType="separate"/>
            </w:r>
            <w:r w:rsidR="007A1B94">
              <w:rPr>
                <w:webHidden/>
                <w:sz w:val="22"/>
                <w:szCs w:val="22"/>
              </w:rPr>
              <w:t>11</w:t>
            </w:r>
            <w:r w:rsidR="004D0D78" w:rsidRPr="004D0D78">
              <w:rPr>
                <w:webHidden/>
                <w:sz w:val="22"/>
                <w:szCs w:val="22"/>
              </w:rPr>
              <w:fldChar w:fldCharType="end"/>
            </w:r>
          </w:hyperlink>
        </w:p>
        <w:p w14:paraId="2EB58C74" w14:textId="77777777" w:rsidR="004D0D78" w:rsidRPr="004D0D78" w:rsidRDefault="00D77317">
          <w:pPr>
            <w:pStyle w:val="TOC2"/>
            <w:rPr>
              <w:iCs w:val="0"/>
              <w:sz w:val="22"/>
              <w:szCs w:val="22"/>
            </w:rPr>
          </w:pPr>
          <w:hyperlink w:anchor="_Toc437560542" w:history="1">
            <w:r w:rsidR="004D0D78" w:rsidRPr="004D0D78">
              <w:rPr>
                <w:rStyle w:val="Hyperlink"/>
                <w:sz w:val="22"/>
                <w:szCs w:val="22"/>
              </w:rPr>
              <w:t>1.8</w:t>
            </w:r>
            <w:r w:rsidR="004D0D78" w:rsidRPr="004D0D78">
              <w:rPr>
                <w:iCs w:val="0"/>
                <w:sz w:val="22"/>
                <w:szCs w:val="22"/>
              </w:rPr>
              <w:tab/>
            </w:r>
            <w:r w:rsidR="004D0D78" w:rsidRPr="004D0D78">
              <w:rPr>
                <w:rStyle w:val="Hyperlink"/>
                <w:sz w:val="22"/>
                <w:szCs w:val="22"/>
              </w:rPr>
              <w:t>Potential Risks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_Toc437560542 \h </w:instrText>
            </w:r>
            <w:r w:rsidR="004D0D78" w:rsidRPr="004D0D78">
              <w:rPr>
                <w:webHidden/>
                <w:sz w:val="22"/>
                <w:szCs w:val="22"/>
              </w:rPr>
            </w:r>
            <w:r w:rsidR="004D0D78" w:rsidRPr="004D0D78">
              <w:rPr>
                <w:webHidden/>
                <w:sz w:val="22"/>
                <w:szCs w:val="22"/>
              </w:rPr>
              <w:fldChar w:fldCharType="separate"/>
            </w:r>
            <w:r w:rsidR="007A1B94">
              <w:rPr>
                <w:webHidden/>
                <w:sz w:val="22"/>
                <w:szCs w:val="22"/>
              </w:rPr>
              <w:t>12</w:t>
            </w:r>
            <w:r w:rsidR="004D0D78" w:rsidRPr="004D0D78">
              <w:rPr>
                <w:webHidden/>
                <w:sz w:val="22"/>
                <w:szCs w:val="22"/>
              </w:rPr>
              <w:fldChar w:fldCharType="end"/>
            </w:r>
          </w:hyperlink>
        </w:p>
        <w:p w14:paraId="05DA1609" w14:textId="77777777" w:rsidR="004D0D78" w:rsidRPr="004D0D78" w:rsidRDefault="00D77317">
          <w:pPr>
            <w:pStyle w:val="TOC1"/>
            <w:rPr>
              <w:b w:val="0"/>
            </w:rPr>
          </w:pPr>
          <w:hyperlink w:anchor="_Toc437560543" w:history="1">
            <w:r w:rsidR="004D0D78" w:rsidRPr="004D0D78">
              <w:rPr>
                <w:rStyle w:val="Hyperlink"/>
              </w:rPr>
              <w:t>2</w:t>
            </w:r>
            <w:r w:rsidR="004D0D78" w:rsidRPr="004D0D78">
              <w:rPr>
                <w:b w:val="0"/>
              </w:rPr>
              <w:tab/>
            </w:r>
            <w:r w:rsidR="004D0D78" w:rsidRPr="004D0D78">
              <w:rPr>
                <w:rStyle w:val="Hyperlink"/>
              </w:rPr>
              <w:t>PROJECT MANAGEMENT</w:t>
            </w:r>
            <w:r w:rsidR="004D0D78" w:rsidRPr="004D0D78">
              <w:rPr>
                <w:webHidden/>
              </w:rPr>
              <w:tab/>
            </w:r>
            <w:r w:rsidR="004D0D78" w:rsidRPr="004D0D78">
              <w:rPr>
                <w:webHidden/>
              </w:rPr>
              <w:fldChar w:fldCharType="begin"/>
            </w:r>
            <w:r w:rsidR="004D0D78" w:rsidRPr="004D0D78">
              <w:rPr>
                <w:webHidden/>
              </w:rPr>
              <w:instrText xml:space="preserve"> PAGEREF _Toc437560543 \h </w:instrText>
            </w:r>
            <w:r w:rsidR="004D0D78" w:rsidRPr="004D0D78">
              <w:rPr>
                <w:webHidden/>
              </w:rPr>
            </w:r>
            <w:r w:rsidR="004D0D78" w:rsidRPr="004D0D78">
              <w:rPr>
                <w:webHidden/>
              </w:rPr>
              <w:fldChar w:fldCharType="separate"/>
            </w:r>
            <w:r w:rsidR="007A1B94">
              <w:rPr>
                <w:webHidden/>
              </w:rPr>
              <w:t>13</w:t>
            </w:r>
            <w:r w:rsidR="004D0D78" w:rsidRPr="004D0D78">
              <w:rPr>
                <w:webHidden/>
              </w:rPr>
              <w:fldChar w:fldCharType="end"/>
            </w:r>
          </w:hyperlink>
        </w:p>
        <w:p w14:paraId="1A8C0D38" w14:textId="77777777" w:rsidR="004D0D78" w:rsidRPr="004D0D78" w:rsidRDefault="00D77317">
          <w:pPr>
            <w:pStyle w:val="TOC2"/>
            <w:rPr>
              <w:iCs w:val="0"/>
              <w:sz w:val="22"/>
              <w:szCs w:val="22"/>
            </w:rPr>
          </w:pPr>
          <w:hyperlink w:anchor="_Toc437560544" w:history="1">
            <w:r w:rsidR="004D0D78" w:rsidRPr="004D0D78">
              <w:rPr>
                <w:rStyle w:val="Hyperlink"/>
                <w:sz w:val="22"/>
                <w:szCs w:val="22"/>
              </w:rPr>
              <w:t>2.1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_Toc437560544 \h </w:instrText>
            </w:r>
            <w:r w:rsidR="004D0D78" w:rsidRPr="004D0D78">
              <w:rPr>
                <w:webHidden/>
                <w:sz w:val="22"/>
                <w:szCs w:val="22"/>
              </w:rPr>
            </w:r>
            <w:r w:rsidR="004D0D78" w:rsidRPr="004D0D78">
              <w:rPr>
                <w:webHidden/>
                <w:sz w:val="22"/>
                <w:szCs w:val="22"/>
              </w:rPr>
              <w:fldChar w:fldCharType="separate"/>
            </w:r>
            <w:r w:rsidR="007A1B94">
              <w:rPr>
                <w:webHidden/>
                <w:sz w:val="22"/>
                <w:szCs w:val="22"/>
              </w:rPr>
              <w:t>13</w:t>
            </w:r>
            <w:r w:rsidR="004D0D78" w:rsidRPr="004D0D78">
              <w:rPr>
                <w:webHidden/>
                <w:sz w:val="22"/>
                <w:szCs w:val="22"/>
              </w:rPr>
              <w:fldChar w:fldCharType="end"/>
            </w:r>
          </w:hyperlink>
        </w:p>
        <w:p w14:paraId="09E3EECB" w14:textId="77777777" w:rsidR="004D0D78" w:rsidRPr="004D0D78" w:rsidRDefault="00D77317">
          <w:pPr>
            <w:pStyle w:val="TOC3"/>
            <w:rPr>
              <w:i w:val="0"/>
              <w:iCs w:val="0"/>
              <w:noProof/>
            </w:rPr>
          </w:pPr>
          <w:hyperlink w:anchor="_Toc437560545" w:history="1">
            <w:r w:rsidR="004D0D78" w:rsidRPr="004D0D78">
              <w:rPr>
                <w:rStyle w:val="Hyperlink"/>
                <w:i w:val="0"/>
                <w:noProof/>
              </w:rPr>
              <w:t>2.1.1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_Toc437560545 \h </w:instrText>
            </w:r>
            <w:r w:rsidR="004D0D78" w:rsidRPr="004D0D78">
              <w:rPr>
                <w:i w:val="0"/>
                <w:noProof/>
                <w:webHidden/>
              </w:rPr>
            </w:r>
            <w:r w:rsidR="004D0D78" w:rsidRPr="004D0D78">
              <w:rPr>
                <w:i w:val="0"/>
                <w:noProof/>
                <w:webHidden/>
              </w:rPr>
              <w:fldChar w:fldCharType="separate"/>
            </w:r>
            <w:r w:rsidR="007A1B94">
              <w:rPr>
                <w:i w:val="0"/>
                <w:noProof/>
                <w:webHidden/>
              </w:rPr>
              <w:t>13</w:t>
            </w:r>
            <w:r w:rsidR="004D0D78" w:rsidRPr="004D0D78">
              <w:rPr>
                <w:i w:val="0"/>
                <w:noProof/>
                <w:webHidden/>
              </w:rPr>
              <w:fldChar w:fldCharType="end"/>
            </w:r>
          </w:hyperlink>
        </w:p>
        <w:p w14:paraId="084CA63C" w14:textId="77777777" w:rsidR="004D0D78" w:rsidRPr="004D0D78" w:rsidRDefault="00D77317">
          <w:pPr>
            <w:pStyle w:val="TOC3"/>
            <w:rPr>
              <w:i w:val="0"/>
              <w:iCs w:val="0"/>
              <w:noProof/>
            </w:rPr>
          </w:pPr>
          <w:hyperlink w:anchor="_Toc437560546" w:history="1">
            <w:r w:rsidR="004D0D78" w:rsidRPr="004D0D78">
              <w:rPr>
                <w:rStyle w:val="Hyperlink"/>
                <w:i w:val="0"/>
                <w:noProof/>
              </w:rPr>
              <w:t>2.1.2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_Toc437560546 \h </w:instrText>
            </w:r>
            <w:r w:rsidR="004D0D78" w:rsidRPr="004D0D78">
              <w:rPr>
                <w:i w:val="0"/>
                <w:noProof/>
                <w:webHidden/>
              </w:rPr>
            </w:r>
            <w:r w:rsidR="004D0D78" w:rsidRPr="004D0D78">
              <w:rPr>
                <w:i w:val="0"/>
                <w:noProof/>
                <w:webHidden/>
              </w:rPr>
              <w:fldChar w:fldCharType="separate"/>
            </w:r>
            <w:r w:rsidR="007A1B94">
              <w:rPr>
                <w:i w:val="0"/>
                <w:noProof/>
                <w:webHidden/>
              </w:rPr>
              <w:t>13</w:t>
            </w:r>
            <w:r w:rsidR="004D0D78" w:rsidRPr="004D0D78">
              <w:rPr>
                <w:i w:val="0"/>
                <w:noProof/>
                <w:webHidden/>
              </w:rPr>
              <w:fldChar w:fldCharType="end"/>
            </w:r>
          </w:hyperlink>
        </w:p>
        <w:p w14:paraId="7F920005" w14:textId="77777777" w:rsidR="004D0D78" w:rsidRPr="004D0D78" w:rsidRDefault="00D77317">
          <w:pPr>
            <w:pStyle w:val="TOC2"/>
            <w:rPr>
              <w:iCs w:val="0"/>
              <w:sz w:val="22"/>
              <w:szCs w:val="22"/>
            </w:rPr>
          </w:pPr>
          <w:hyperlink w:anchor="_Toc437560547" w:history="1">
            <w:r w:rsidR="004D0D78" w:rsidRPr="004D0D78">
              <w:rPr>
                <w:rStyle w:val="Hyperlink"/>
                <w:sz w:val="22"/>
                <w:szCs w:val="22"/>
              </w:rPr>
              <w:t>2.2</w:t>
            </w:r>
            <w:r w:rsidR="004D0D78" w:rsidRPr="004D0D78">
              <w:rPr>
                <w:iCs w:val="0"/>
                <w:sz w:val="22"/>
                <w:szCs w:val="22"/>
              </w:rPr>
              <w:tab/>
            </w:r>
            <w:r w:rsidR="004D0D78" w:rsidRPr="004D0D78">
              <w:rPr>
                <w:rStyle w:val="Hyperlink"/>
                <w:sz w:val="22"/>
                <w:szCs w:val="22"/>
              </w:rPr>
              <w:t>Project Overview</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_Toc437560547 \h </w:instrText>
            </w:r>
            <w:r w:rsidR="004D0D78" w:rsidRPr="004D0D78">
              <w:rPr>
                <w:webHidden/>
                <w:sz w:val="22"/>
                <w:szCs w:val="22"/>
              </w:rPr>
            </w:r>
            <w:r w:rsidR="004D0D78" w:rsidRPr="004D0D78">
              <w:rPr>
                <w:webHidden/>
                <w:sz w:val="22"/>
                <w:szCs w:val="22"/>
              </w:rPr>
              <w:fldChar w:fldCharType="separate"/>
            </w:r>
            <w:r w:rsidR="007A1B94">
              <w:rPr>
                <w:webHidden/>
                <w:sz w:val="22"/>
                <w:szCs w:val="22"/>
              </w:rPr>
              <w:t>13</w:t>
            </w:r>
            <w:r w:rsidR="004D0D78" w:rsidRPr="004D0D78">
              <w:rPr>
                <w:webHidden/>
                <w:sz w:val="22"/>
                <w:szCs w:val="22"/>
              </w:rPr>
              <w:fldChar w:fldCharType="end"/>
            </w:r>
          </w:hyperlink>
        </w:p>
        <w:p w14:paraId="1F17B0D0" w14:textId="77777777" w:rsidR="004D0D78" w:rsidRPr="004D0D78" w:rsidRDefault="00D77317">
          <w:pPr>
            <w:pStyle w:val="TOC3"/>
            <w:rPr>
              <w:i w:val="0"/>
              <w:iCs w:val="0"/>
              <w:noProof/>
            </w:rPr>
          </w:pPr>
          <w:hyperlink w:anchor="_Toc437560548" w:history="1">
            <w:r w:rsidR="004D0D78" w:rsidRPr="004D0D78">
              <w:rPr>
                <w:rStyle w:val="Hyperlink"/>
                <w:i w:val="0"/>
                <w:noProof/>
              </w:rPr>
              <w:t>2.2.1</w:t>
            </w:r>
            <w:r w:rsidR="004D0D78" w:rsidRPr="004D0D78">
              <w:rPr>
                <w:i w:val="0"/>
                <w:iCs w:val="0"/>
                <w:noProof/>
              </w:rPr>
              <w:tab/>
            </w:r>
            <w:r w:rsidR="004D0D78" w:rsidRPr="004D0D78">
              <w:rPr>
                <w:rStyle w:val="Hyperlink"/>
                <w:i w:val="0"/>
                <w:noProof/>
              </w:rPr>
              <w:t>Project Description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_Toc437560548 \h </w:instrText>
            </w:r>
            <w:r w:rsidR="004D0D78" w:rsidRPr="004D0D78">
              <w:rPr>
                <w:i w:val="0"/>
                <w:noProof/>
                <w:webHidden/>
              </w:rPr>
            </w:r>
            <w:r w:rsidR="004D0D78" w:rsidRPr="004D0D78">
              <w:rPr>
                <w:i w:val="0"/>
                <w:noProof/>
                <w:webHidden/>
              </w:rPr>
              <w:fldChar w:fldCharType="separate"/>
            </w:r>
            <w:r w:rsidR="007A1B94">
              <w:rPr>
                <w:i w:val="0"/>
                <w:noProof/>
                <w:webHidden/>
              </w:rPr>
              <w:t>13</w:t>
            </w:r>
            <w:r w:rsidR="004D0D78" w:rsidRPr="004D0D78">
              <w:rPr>
                <w:i w:val="0"/>
                <w:noProof/>
                <w:webHidden/>
              </w:rPr>
              <w:fldChar w:fldCharType="end"/>
            </w:r>
          </w:hyperlink>
        </w:p>
        <w:p w14:paraId="6AE6CBBD" w14:textId="77777777" w:rsidR="004D0D78" w:rsidRPr="004D0D78" w:rsidRDefault="00D77317">
          <w:pPr>
            <w:pStyle w:val="TOC3"/>
            <w:rPr>
              <w:i w:val="0"/>
              <w:iCs w:val="0"/>
              <w:noProof/>
            </w:rPr>
          </w:pPr>
          <w:hyperlink w:anchor="_Toc437560549" w:history="1">
            <w:r w:rsidR="004D0D78" w:rsidRPr="004D0D78">
              <w:rPr>
                <w:rStyle w:val="Hyperlink"/>
                <w:i w:val="0"/>
                <w:noProof/>
              </w:rPr>
              <w:t>2.2.2</w:t>
            </w:r>
            <w:r w:rsidR="004D0D78" w:rsidRPr="004D0D78">
              <w:rPr>
                <w:i w:val="0"/>
                <w:iCs w:val="0"/>
                <w:noProof/>
              </w:rPr>
              <w:tab/>
            </w:r>
            <w:r w:rsidR="004D0D78" w:rsidRPr="004D0D78">
              <w:rPr>
                <w:rStyle w:val="Hyperlink"/>
                <w:i w:val="0"/>
                <w:noProof/>
              </w:rPr>
              <w:t>Scope and 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_Toc437560549 \h </w:instrText>
            </w:r>
            <w:r w:rsidR="004D0D78" w:rsidRPr="004D0D78">
              <w:rPr>
                <w:i w:val="0"/>
                <w:noProof/>
                <w:webHidden/>
              </w:rPr>
            </w:r>
            <w:r w:rsidR="004D0D78" w:rsidRPr="004D0D78">
              <w:rPr>
                <w:i w:val="0"/>
                <w:noProof/>
                <w:webHidden/>
              </w:rPr>
              <w:fldChar w:fldCharType="separate"/>
            </w:r>
            <w:r w:rsidR="007A1B94">
              <w:rPr>
                <w:i w:val="0"/>
                <w:noProof/>
                <w:webHidden/>
              </w:rPr>
              <w:t>14</w:t>
            </w:r>
            <w:r w:rsidR="004D0D78" w:rsidRPr="004D0D78">
              <w:rPr>
                <w:i w:val="0"/>
                <w:noProof/>
                <w:webHidden/>
              </w:rPr>
              <w:fldChar w:fldCharType="end"/>
            </w:r>
          </w:hyperlink>
        </w:p>
        <w:p w14:paraId="332309FF" w14:textId="77777777" w:rsidR="004D0D78" w:rsidRPr="004D0D78" w:rsidRDefault="00D77317">
          <w:pPr>
            <w:pStyle w:val="TOC3"/>
            <w:rPr>
              <w:i w:val="0"/>
              <w:iCs w:val="0"/>
              <w:noProof/>
            </w:rPr>
          </w:pPr>
          <w:hyperlink w:anchor="_Toc437560550" w:history="1">
            <w:r w:rsidR="004D0D78" w:rsidRPr="004D0D78">
              <w:rPr>
                <w:rStyle w:val="Hyperlink"/>
                <w:i w:val="0"/>
                <w:noProof/>
              </w:rPr>
              <w:t>2.2.3</w:t>
            </w:r>
            <w:r w:rsidR="004D0D78" w:rsidRPr="004D0D78">
              <w:rPr>
                <w:i w:val="0"/>
                <w:iCs w:val="0"/>
                <w:noProof/>
              </w:rPr>
              <w:tab/>
            </w:r>
            <w:r w:rsidR="004D0D78" w:rsidRPr="004D0D78">
              <w:rPr>
                <w:rStyle w:val="Hyperlink"/>
                <w:i w:val="0"/>
                <w:noProof/>
              </w:rPr>
              <w:t>Assumptions and 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_Toc437560550 \h </w:instrText>
            </w:r>
            <w:r w:rsidR="004D0D78" w:rsidRPr="004D0D78">
              <w:rPr>
                <w:i w:val="0"/>
                <w:noProof/>
                <w:webHidden/>
              </w:rPr>
            </w:r>
            <w:r w:rsidR="004D0D78" w:rsidRPr="004D0D78">
              <w:rPr>
                <w:i w:val="0"/>
                <w:noProof/>
                <w:webHidden/>
              </w:rPr>
              <w:fldChar w:fldCharType="separate"/>
            </w:r>
            <w:r w:rsidR="007A1B94">
              <w:rPr>
                <w:i w:val="0"/>
                <w:noProof/>
                <w:webHidden/>
              </w:rPr>
              <w:t>15</w:t>
            </w:r>
            <w:r w:rsidR="004D0D78" w:rsidRPr="004D0D78">
              <w:rPr>
                <w:i w:val="0"/>
                <w:noProof/>
                <w:webHidden/>
              </w:rPr>
              <w:fldChar w:fldCharType="end"/>
            </w:r>
          </w:hyperlink>
        </w:p>
        <w:p w14:paraId="62434AAF" w14:textId="77777777" w:rsidR="004D0D78" w:rsidRPr="004D0D78" w:rsidRDefault="00D77317">
          <w:pPr>
            <w:pStyle w:val="TOC3"/>
            <w:rPr>
              <w:i w:val="0"/>
              <w:iCs w:val="0"/>
              <w:noProof/>
            </w:rPr>
          </w:pPr>
          <w:hyperlink w:anchor="_Toc437560551" w:history="1">
            <w:r w:rsidR="004D0D78" w:rsidRPr="004D0D78">
              <w:rPr>
                <w:rStyle w:val="Hyperlink"/>
                <w:i w:val="0"/>
                <w:noProof/>
              </w:rPr>
              <w:t>2.2.4</w:t>
            </w:r>
            <w:r w:rsidR="004D0D78" w:rsidRPr="004D0D78">
              <w:rPr>
                <w:i w:val="0"/>
                <w:iCs w:val="0"/>
                <w:noProof/>
              </w:rPr>
              <w:tab/>
            </w:r>
            <w:r w:rsidR="004D0D78" w:rsidRPr="004D0D78">
              <w:rPr>
                <w:rStyle w:val="Hyperlink"/>
                <w:i w:val="0"/>
                <w:noProof/>
              </w:rPr>
              <w:t>Project Objectives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_Toc437560551 \h </w:instrText>
            </w:r>
            <w:r w:rsidR="004D0D78" w:rsidRPr="004D0D78">
              <w:rPr>
                <w:i w:val="0"/>
                <w:noProof/>
                <w:webHidden/>
              </w:rPr>
            </w:r>
            <w:r w:rsidR="004D0D78" w:rsidRPr="004D0D78">
              <w:rPr>
                <w:i w:val="0"/>
                <w:noProof/>
                <w:webHidden/>
              </w:rPr>
              <w:fldChar w:fldCharType="separate"/>
            </w:r>
            <w:r w:rsidR="007A1B94">
              <w:rPr>
                <w:i w:val="0"/>
                <w:noProof/>
                <w:webHidden/>
              </w:rPr>
              <w:t>16</w:t>
            </w:r>
            <w:r w:rsidR="004D0D78" w:rsidRPr="004D0D78">
              <w:rPr>
                <w:i w:val="0"/>
                <w:noProof/>
                <w:webHidden/>
              </w:rPr>
              <w:fldChar w:fldCharType="end"/>
            </w:r>
          </w:hyperlink>
        </w:p>
        <w:p w14:paraId="4A950D9D" w14:textId="77777777" w:rsidR="004D0D78" w:rsidRPr="004D0D78" w:rsidRDefault="00D77317">
          <w:pPr>
            <w:pStyle w:val="TOC3"/>
            <w:rPr>
              <w:i w:val="0"/>
              <w:iCs w:val="0"/>
              <w:noProof/>
            </w:rPr>
          </w:pPr>
          <w:hyperlink w:anchor="_Toc437560552" w:history="1">
            <w:r w:rsidR="004D0D78" w:rsidRPr="004D0D78">
              <w:rPr>
                <w:rStyle w:val="Hyperlink"/>
                <w:i w:val="0"/>
                <w:noProof/>
              </w:rPr>
              <w:t>2.2.5</w:t>
            </w:r>
            <w:r w:rsidR="004D0D78" w:rsidRPr="004D0D78">
              <w:rPr>
                <w:i w:val="0"/>
                <w:iCs w:val="0"/>
                <w:noProof/>
              </w:rPr>
              <w:tab/>
            </w:r>
            <w:r w:rsidR="004D0D78" w:rsidRPr="004D0D78">
              <w:rPr>
                <w:rStyle w:val="Hyperlink"/>
                <w:i w:val="0"/>
                <w:noProof/>
              </w:rPr>
              <w:t>Critical Dependencies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_Toc437560552 \h </w:instrText>
            </w:r>
            <w:r w:rsidR="004D0D78" w:rsidRPr="004D0D78">
              <w:rPr>
                <w:i w:val="0"/>
                <w:noProof/>
                <w:webHidden/>
              </w:rPr>
            </w:r>
            <w:r w:rsidR="004D0D78" w:rsidRPr="004D0D78">
              <w:rPr>
                <w:i w:val="0"/>
                <w:noProof/>
                <w:webHidden/>
              </w:rPr>
              <w:fldChar w:fldCharType="separate"/>
            </w:r>
            <w:r w:rsidR="007A1B94">
              <w:rPr>
                <w:i w:val="0"/>
                <w:noProof/>
                <w:webHidden/>
              </w:rPr>
              <w:t>17</w:t>
            </w:r>
            <w:r w:rsidR="004D0D78" w:rsidRPr="004D0D78">
              <w:rPr>
                <w:i w:val="0"/>
                <w:noProof/>
                <w:webHidden/>
              </w:rPr>
              <w:fldChar w:fldCharType="end"/>
            </w:r>
          </w:hyperlink>
        </w:p>
        <w:p w14:paraId="53382B68" w14:textId="77777777" w:rsidR="004D0D78" w:rsidRPr="004D0D78" w:rsidRDefault="00D77317">
          <w:pPr>
            <w:pStyle w:val="TOC3"/>
            <w:rPr>
              <w:i w:val="0"/>
              <w:iCs w:val="0"/>
              <w:noProof/>
            </w:rPr>
          </w:pPr>
          <w:hyperlink w:anchor="_Toc437560553" w:history="1">
            <w:r w:rsidR="004D0D78" w:rsidRPr="004D0D78">
              <w:rPr>
                <w:rStyle w:val="Hyperlink"/>
                <w:i w:val="0"/>
                <w:noProof/>
              </w:rPr>
              <w:t>2.2.6</w:t>
            </w:r>
            <w:r w:rsidR="004D0D78" w:rsidRPr="004D0D78">
              <w:rPr>
                <w:i w:val="0"/>
                <w:iCs w:val="0"/>
                <w:noProof/>
              </w:rPr>
              <w:tab/>
            </w:r>
            <w:r w:rsidR="004D0D78" w:rsidRPr="004D0D78">
              <w:rPr>
                <w:rStyle w:val="Hyperlink"/>
                <w:i w:val="0"/>
                <w:noProof/>
              </w:rPr>
              <w:t>Project Risk</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_Toc437560553 \h </w:instrText>
            </w:r>
            <w:r w:rsidR="004D0D78" w:rsidRPr="004D0D78">
              <w:rPr>
                <w:i w:val="0"/>
                <w:noProof/>
                <w:webHidden/>
              </w:rPr>
            </w:r>
            <w:r w:rsidR="004D0D78" w:rsidRPr="004D0D78">
              <w:rPr>
                <w:i w:val="0"/>
                <w:noProof/>
                <w:webHidden/>
              </w:rPr>
              <w:fldChar w:fldCharType="separate"/>
            </w:r>
            <w:r w:rsidR="007A1B94">
              <w:rPr>
                <w:i w:val="0"/>
                <w:noProof/>
                <w:webHidden/>
              </w:rPr>
              <w:t>18</w:t>
            </w:r>
            <w:r w:rsidR="004D0D78" w:rsidRPr="004D0D78">
              <w:rPr>
                <w:i w:val="0"/>
                <w:noProof/>
                <w:webHidden/>
              </w:rPr>
              <w:fldChar w:fldCharType="end"/>
            </w:r>
          </w:hyperlink>
        </w:p>
        <w:p w14:paraId="2CE619C9" w14:textId="77777777" w:rsidR="004D0D78" w:rsidRPr="004D0D78" w:rsidRDefault="00D77317">
          <w:pPr>
            <w:pStyle w:val="TOC2"/>
            <w:rPr>
              <w:iCs w:val="0"/>
              <w:sz w:val="22"/>
              <w:szCs w:val="22"/>
            </w:rPr>
          </w:pPr>
          <w:hyperlink w:anchor="_Toc437560554" w:history="1">
            <w:r w:rsidR="004D0D78" w:rsidRPr="004D0D78">
              <w:rPr>
                <w:rStyle w:val="Hyperlink"/>
                <w:sz w:val="22"/>
                <w:szCs w:val="22"/>
              </w:rPr>
              <w:t>2.3</w:t>
            </w:r>
            <w:r w:rsidR="004D0D78" w:rsidRPr="004D0D78">
              <w:rPr>
                <w:iCs w:val="0"/>
                <w:sz w:val="22"/>
                <w:szCs w:val="22"/>
              </w:rPr>
              <w:tab/>
            </w:r>
            <w:r w:rsidR="004D0D78" w:rsidRPr="004D0D78">
              <w:rPr>
                <w:rStyle w:val="Hyperlink"/>
                <w:sz w:val="22"/>
                <w:szCs w:val="22"/>
              </w:rPr>
              <w:t>Project Development Approach</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_Toc437560554 \h </w:instrText>
            </w:r>
            <w:r w:rsidR="004D0D78" w:rsidRPr="004D0D78">
              <w:rPr>
                <w:webHidden/>
                <w:sz w:val="22"/>
                <w:szCs w:val="22"/>
              </w:rPr>
            </w:r>
            <w:r w:rsidR="004D0D78" w:rsidRPr="004D0D78">
              <w:rPr>
                <w:webHidden/>
                <w:sz w:val="22"/>
                <w:szCs w:val="22"/>
              </w:rPr>
              <w:fldChar w:fldCharType="separate"/>
            </w:r>
            <w:r w:rsidR="007A1B94">
              <w:rPr>
                <w:webHidden/>
                <w:sz w:val="22"/>
                <w:szCs w:val="22"/>
              </w:rPr>
              <w:t>18</w:t>
            </w:r>
            <w:r w:rsidR="004D0D78" w:rsidRPr="004D0D78">
              <w:rPr>
                <w:webHidden/>
                <w:sz w:val="22"/>
                <w:szCs w:val="22"/>
              </w:rPr>
              <w:fldChar w:fldCharType="end"/>
            </w:r>
          </w:hyperlink>
        </w:p>
        <w:p w14:paraId="1278082B" w14:textId="77777777" w:rsidR="004D0D78" w:rsidRPr="004D0D78" w:rsidRDefault="00D77317">
          <w:pPr>
            <w:pStyle w:val="TOC3"/>
            <w:rPr>
              <w:i w:val="0"/>
              <w:iCs w:val="0"/>
              <w:noProof/>
            </w:rPr>
          </w:pPr>
          <w:hyperlink w:anchor="_Toc437560555" w:history="1">
            <w:r w:rsidR="004D0D78" w:rsidRPr="004D0D78">
              <w:rPr>
                <w:rStyle w:val="Hyperlink"/>
                <w:i w:val="0"/>
                <w:noProof/>
              </w:rPr>
              <w:t>2.3.1</w:t>
            </w:r>
            <w:r w:rsidR="004D0D78" w:rsidRPr="004D0D78">
              <w:rPr>
                <w:i w:val="0"/>
                <w:iCs w:val="0"/>
                <w:noProof/>
              </w:rPr>
              <w:tab/>
            </w:r>
            <w:r w:rsidR="004D0D78" w:rsidRPr="004D0D78">
              <w:rPr>
                <w:rStyle w:val="Hyperlink"/>
                <w:i w:val="0"/>
                <w:noProof/>
              </w:rPr>
              <w:t>Project Process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_Toc437560555 \h </w:instrText>
            </w:r>
            <w:r w:rsidR="004D0D78" w:rsidRPr="004D0D78">
              <w:rPr>
                <w:i w:val="0"/>
                <w:noProof/>
                <w:webHidden/>
              </w:rPr>
            </w:r>
            <w:r w:rsidR="004D0D78" w:rsidRPr="004D0D78">
              <w:rPr>
                <w:i w:val="0"/>
                <w:noProof/>
                <w:webHidden/>
              </w:rPr>
              <w:fldChar w:fldCharType="separate"/>
            </w:r>
            <w:r w:rsidR="007A1B94">
              <w:rPr>
                <w:i w:val="0"/>
                <w:noProof/>
                <w:webHidden/>
              </w:rPr>
              <w:t>18</w:t>
            </w:r>
            <w:r w:rsidR="004D0D78" w:rsidRPr="004D0D78">
              <w:rPr>
                <w:i w:val="0"/>
                <w:noProof/>
                <w:webHidden/>
              </w:rPr>
              <w:fldChar w:fldCharType="end"/>
            </w:r>
          </w:hyperlink>
        </w:p>
        <w:p w14:paraId="21DE0C6D" w14:textId="77777777" w:rsidR="004D0D78" w:rsidRPr="004D0D78" w:rsidRDefault="00D77317">
          <w:pPr>
            <w:pStyle w:val="TOC3"/>
            <w:rPr>
              <w:i w:val="0"/>
              <w:iCs w:val="0"/>
              <w:noProof/>
            </w:rPr>
          </w:pPr>
          <w:hyperlink w:anchor="_Toc437560556" w:history="1">
            <w:r w:rsidR="004D0D78" w:rsidRPr="004D0D78">
              <w:rPr>
                <w:rStyle w:val="Hyperlink"/>
                <w:i w:val="0"/>
                <w:noProof/>
              </w:rPr>
              <w:t>2.3.2</w:t>
            </w:r>
            <w:r w:rsidR="004D0D78" w:rsidRPr="004D0D78">
              <w:rPr>
                <w:i w:val="0"/>
                <w:iCs w:val="0"/>
                <w:noProof/>
              </w:rPr>
              <w:tab/>
            </w:r>
            <w:r w:rsidR="004D0D78" w:rsidRPr="004D0D78">
              <w:rPr>
                <w:rStyle w:val="Hyperlink"/>
                <w:i w:val="0"/>
                <w:noProof/>
              </w:rPr>
              <w:t>Requirement Change Management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_Toc437560556 \h </w:instrText>
            </w:r>
            <w:r w:rsidR="004D0D78" w:rsidRPr="004D0D78">
              <w:rPr>
                <w:i w:val="0"/>
                <w:noProof/>
                <w:webHidden/>
              </w:rPr>
            </w:r>
            <w:r w:rsidR="004D0D78" w:rsidRPr="004D0D78">
              <w:rPr>
                <w:i w:val="0"/>
                <w:noProof/>
                <w:webHidden/>
              </w:rPr>
              <w:fldChar w:fldCharType="separate"/>
            </w:r>
            <w:r w:rsidR="007A1B94">
              <w:rPr>
                <w:i w:val="0"/>
                <w:noProof/>
                <w:webHidden/>
              </w:rPr>
              <w:t>20</w:t>
            </w:r>
            <w:r w:rsidR="004D0D78" w:rsidRPr="004D0D78">
              <w:rPr>
                <w:i w:val="0"/>
                <w:noProof/>
                <w:webHidden/>
              </w:rPr>
              <w:fldChar w:fldCharType="end"/>
            </w:r>
          </w:hyperlink>
        </w:p>
        <w:p w14:paraId="5E8F6AEB" w14:textId="77777777" w:rsidR="004D0D78" w:rsidRPr="004D0D78" w:rsidRDefault="00D77317">
          <w:pPr>
            <w:pStyle w:val="TOC3"/>
            <w:rPr>
              <w:i w:val="0"/>
              <w:iCs w:val="0"/>
              <w:noProof/>
            </w:rPr>
          </w:pPr>
          <w:hyperlink w:anchor="_Toc437560557" w:history="1">
            <w:r w:rsidR="004D0D78" w:rsidRPr="004D0D78">
              <w:rPr>
                <w:rStyle w:val="Hyperlink"/>
                <w:i w:val="0"/>
                <w:noProof/>
              </w:rPr>
              <w:t>2.3.3</w:t>
            </w:r>
            <w:r w:rsidR="004D0D78" w:rsidRPr="004D0D78">
              <w:rPr>
                <w:i w:val="0"/>
                <w:iCs w:val="0"/>
                <w:noProof/>
              </w:rPr>
              <w:tab/>
            </w:r>
            <w:r w:rsidR="004D0D78" w:rsidRPr="004D0D78">
              <w:rPr>
                <w:rStyle w:val="Hyperlink"/>
                <w:i w:val="0"/>
                <w:noProof/>
              </w:rPr>
              <w:t>Quality Management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_Toc437560557 \h </w:instrText>
            </w:r>
            <w:r w:rsidR="004D0D78" w:rsidRPr="004D0D78">
              <w:rPr>
                <w:i w:val="0"/>
                <w:noProof/>
                <w:webHidden/>
              </w:rPr>
            </w:r>
            <w:r w:rsidR="004D0D78" w:rsidRPr="004D0D78">
              <w:rPr>
                <w:i w:val="0"/>
                <w:noProof/>
                <w:webHidden/>
              </w:rPr>
              <w:fldChar w:fldCharType="separate"/>
            </w:r>
            <w:r w:rsidR="007A1B94">
              <w:rPr>
                <w:i w:val="0"/>
                <w:noProof/>
                <w:webHidden/>
              </w:rPr>
              <w:t>20</w:t>
            </w:r>
            <w:r w:rsidR="004D0D78" w:rsidRPr="004D0D78">
              <w:rPr>
                <w:i w:val="0"/>
                <w:noProof/>
                <w:webHidden/>
              </w:rPr>
              <w:fldChar w:fldCharType="end"/>
            </w:r>
          </w:hyperlink>
        </w:p>
        <w:p w14:paraId="3F05917D" w14:textId="77777777" w:rsidR="004D0D78" w:rsidRPr="004D0D78" w:rsidRDefault="00D77317">
          <w:pPr>
            <w:pStyle w:val="TOC2"/>
            <w:rPr>
              <w:iCs w:val="0"/>
              <w:sz w:val="22"/>
              <w:szCs w:val="22"/>
            </w:rPr>
          </w:pPr>
          <w:hyperlink w:anchor="_Toc437560558" w:history="1">
            <w:r w:rsidR="004D0D78" w:rsidRPr="004D0D78">
              <w:rPr>
                <w:rStyle w:val="Hyperlink"/>
                <w:sz w:val="22"/>
                <w:szCs w:val="22"/>
              </w:rPr>
              <w:t>2.4</w:t>
            </w:r>
            <w:r w:rsidR="004D0D78" w:rsidRPr="004D0D78">
              <w:rPr>
                <w:iCs w:val="0"/>
                <w:sz w:val="22"/>
                <w:szCs w:val="22"/>
              </w:rPr>
              <w:tab/>
            </w:r>
            <w:r w:rsidR="004D0D78" w:rsidRPr="004D0D78">
              <w:rPr>
                <w:rStyle w:val="Hyperlink"/>
                <w:sz w:val="22"/>
                <w:szCs w:val="22"/>
              </w:rPr>
              <w:t>Estimation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_Toc437560558 \h </w:instrText>
            </w:r>
            <w:r w:rsidR="004D0D78" w:rsidRPr="004D0D78">
              <w:rPr>
                <w:webHidden/>
                <w:sz w:val="22"/>
                <w:szCs w:val="22"/>
              </w:rPr>
            </w:r>
            <w:r w:rsidR="004D0D78" w:rsidRPr="004D0D78">
              <w:rPr>
                <w:webHidden/>
                <w:sz w:val="22"/>
                <w:szCs w:val="22"/>
              </w:rPr>
              <w:fldChar w:fldCharType="separate"/>
            </w:r>
            <w:r w:rsidR="007A1B94">
              <w:rPr>
                <w:webHidden/>
                <w:sz w:val="22"/>
                <w:szCs w:val="22"/>
              </w:rPr>
              <w:t>23</w:t>
            </w:r>
            <w:r w:rsidR="004D0D78" w:rsidRPr="004D0D78">
              <w:rPr>
                <w:webHidden/>
                <w:sz w:val="22"/>
                <w:szCs w:val="22"/>
              </w:rPr>
              <w:fldChar w:fldCharType="end"/>
            </w:r>
          </w:hyperlink>
        </w:p>
        <w:p w14:paraId="53AB3343" w14:textId="77777777" w:rsidR="004D0D78" w:rsidRPr="004D0D78" w:rsidRDefault="00D77317">
          <w:pPr>
            <w:pStyle w:val="TOC3"/>
            <w:rPr>
              <w:i w:val="0"/>
              <w:iCs w:val="0"/>
              <w:noProof/>
            </w:rPr>
          </w:pPr>
          <w:hyperlink w:anchor="_Toc437560559" w:history="1">
            <w:r w:rsidR="004D0D78" w:rsidRPr="004D0D78">
              <w:rPr>
                <w:rStyle w:val="Hyperlink"/>
                <w:i w:val="0"/>
                <w:noProof/>
              </w:rPr>
              <w:t>2.4.1</w:t>
            </w:r>
            <w:r w:rsidR="004D0D78" w:rsidRPr="004D0D78">
              <w:rPr>
                <w:i w:val="0"/>
                <w:iCs w:val="0"/>
                <w:noProof/>
              </w:rPr>
              <w:tab/>
            </w:r>
            <w:r w:rsidR="004D0D78" w:rsidRPr="004D0D78">
              <w:rPr>
                <w:rStyle w:val="Hyperlink"/>
                <w:i w:val="0"/>
                <w:noProof/>
              </w:rPr>
              <w:t>Size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_Toc437560559 \h </w:instrText>
            </w:r>
            <w:r w:rsidR="004D0D78" w:rsidRPr="004D0D78">
              <w:rPr>
                <w:i w:val="0"/>
                <w:noProof/>
                <w:webHidden/>
              </w:rPr>
            </w:r>
            <w:r w:rsidR="004D0D78" w:rsidRPr="004D0D78">
              <w:rPr>
                <w:i w:val="0"/>
                <w:noProof/>
                <w:webHidden/>
              </w:rPr>
              <w:fldChar w:fldCharType="separate"/>
            </w:r>
            <w:r w:rsidR="007A1B94">
              <w:rPr>
                <w:i w:val="0"/>
                <w:noProof/>
                <w:webHidden/>
              </w:rPr>
              <w:t>23</w:t>
            </w:r>
            <w:r w:rsidR="004D0D78" w:rsidRPr="004D0D78">
              <w:rPr>
                <w:i w:val="0"/>
                <w:noProof/>
                <w:webHidden/>
              </w:rPr>
              <w:fldChar w:fldCharType="end"/>
            </w:r>
          </w:hyperlink>
        </w:p>
        <w:p w14:paraId="69DA7CC9" w14:textId="77777777" w:rsidR="004D0D78" w:rsidRPr="004D0D78" w:rsidRDefault="00D77317">
          <w:pPr>
            <w:pStyle w:val="TOC3"/>
            <w:rPr>
              <w:i w:val="0"/>
              <w:iCs w:val="0"/>
              <w:noProof/>
            </w:rPr>
          </w:pPr>
          <w:hyperlink w:anchor="_Toc437560560" w:history="1">
            <w:r w:rsidR="004D0D78" w:rsidRPr="004D0D78">
              <w:rPr>
                <w:rStyle w:val="Hyperlink"/>
                <w:i w:val="0"/>
                <w:noProof/>
              </w:rPr>
              <w:t>2.4.2</w:t>
            </w:r>
            <w:r w:rsidR="004D0D78" w:rsidRPr="004D0D78">
              <w:rPr>
                <w:i w:val="0"/>
                <w:iCs w:val="0"/>
                <w:noProof/>
              </w:rPr>
              <w:tab/>
            </w:r>
            <w:r w:rsidR="004D0D78" w:rsidRPr="004D0D78">
              <w:rPr>
                <w:rStyle w:val="Hyperlink"/>
                <w:i w:val="0"/>
                <w:noProof/>
              </w:rPr>
              <w:t>Effort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_Toc437560560 \h </w:instrText>
            </w:r>
            <w:r w:rsidR="004D0D78" w:rsidRPr="004D0D78">
              <w:rPr>
                <w:i w:val="0"/>
                <w:noProof/>
                <w:webHidden/>
              </w:rPr>
            </w:r>
            <w:r w:rsidR="004D0D78" w:rsidRPr="004D0D78">
              <w:rPr>
                <w:i w:val="0"/>
                <w:noProof/>
                <w:webHidden/>
              </w:rPr>
              <w:fldChar w:fldCharType="separate"/>
            </w:r>
            <w:r w:rsidR="007A1B94">
              <w:rPr>
                <w:i w:val="0"/>
                <w:noProof/>
                <w:webHidden/>
              </w:rPr>
              <w:t>23</w:t>
            </w:r>
            <w:r w:rsidR="004D0D78" w:rsidRPr="004D0D78">
              <w:rPr>
                <w:i w:val="0"/>
                <w:noProof/>
                <w:webHidden/>
              </w:rPr>
              <w:fldChar w:fldCharType="end"/>
            </w:r>
          </w:hyperlink>
        </w:p>
        <w:p w14:paraId="7DF216FD" w14:textId="77777777" w:rsidR="004D0D78" w:rsidRPr="004D0D78" w:rsidRDefault="00D77317">
          <w:pPr>
            <w:pStyle w:val="TOC3"/>
            <w:rPr>
              <w:i w:val="0"/>
              <w:iCs w:val="0"/>
              <w:noProof/>
            </w:rPr>
          </w:pPr>
          <w:hyperlink w:anchor="_Toc437560561" w:history="1">
            <w:r w:rsidR="004D0D78" w:rsidRPr="004D0D78">
              <w:rPr>
                <w:rStyle w:val="Hyperlink"/>
                <w:i w:val="0"/>
                <w:noProof/>
              </w:rPr>
              <w:t>2.4.3</w:t>
            </w:r>
            <w:r w:rsidR="004D0D78" w:rsidRPr="004D0D78">
              <w:rPr>
                <w:i w:val="0"/>
                <w:iCs w:val="0"/>
                <w:noProof/>
              </w:rPr>
              <w:tab/>
            </w:r>
            <w:r w:rsidR="004D0D78" w:rsidRPr="004D0D78">
              <w:rPr>
                <w:rStyle w:val="Hyperlink"/>
                <w:i w:val="0"/>
                <w:noProof/>
              </w:rPr>
              <w:t>Schedule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_Toc437560561 \h </w:instrText>
            </w:r>
            <w:r w:rsidR="004D0D78" w:rsidRPr="004D0D78">
              <w:rPr>
                <w:i w:val="0"/>
                <w:noProof/>
                <w:webHidden/>
              </w:rPr>
            </w:r>
            <w:r w:rsidR="004D0D78" w:rsidRPr="004D0D78">
              <w:rPr>
                <w:i w:val="0"/>
                <w:noProof/>
                <w:webHidden/>
              </w:rPr>
              <w:fldChar w:fldCharType="separate"/>
            </w:r>
            <w:r w:rsidR="007A1B94">
              <w:rPr>
                <w:i w:val="0"/>
                <w:noProof/>
                <w:webHidden/>
              </w:rPr>
              <w:t>23</w:t>
            </w:r>
            <w:r w:rsidR="004D0D78" w:rsidRPr="004D0D78">
              <w:rPr>
                <w:i w:val="0"/>
                <w:noProof/>
                <w:webHidden/>
              </w:rPr>
              <w:fldChar w:fldCharType="end"/>
            </w:r>
          </w:hyperlink>
        </w:p>
        <w:p w14:paraId="4B68DE4C" w14:textId="77777777" w:rsidR="004D0D78" w:rsidRPr="004D0D78" w:rsidRDefault="00D77317">
          <w:pPr>
            <w:pStyle w:val="TOC3"/>
            <w:rPr>
              <w:i w:val="0"/>
              <w:iCs w:val="0"/>
              <w:noProof/>
            </w:rPr>
          </w:pPr>
          <w:hyperlink w:anchor="_Toc437560562" w:history="1">
            <w:r w:rsidR="004D0D78" w:rsidRPr="004D0D78">
              <w:rPr>
                <w:rStyle w:val="Hyperlink"/>
                <w:i w:val="0"/>
                <w:noProof/>
              </w:rPr>
              <w:t>2.4.4</w:t>
            </w:r>
            <w:r w:rsidR="004D0D78" w:rsidRPr="004D0D78">
              <w:rPr>
                <w:i w:val="0"/>
                <w:iCs w:val="0"/>
                <w:noProof/>
              </w:rPr>
              <w:tab/>
            </w:r>
            <w:r w:rsidR="004D0D78" w:rsidRPr="004D0D78">
              <w:rPr>
                <w:rStyle w:val="Hyperlink"/>
                <w:i w:val="0"/>
                <w:noProof/>
              </w:rPr>
              <w:t>Resource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_Toc437560562 \h </w:instrText>
            </w:r>
            <w:r w:rsidR="004D0D78" w:rsidRPr="004D0D78">
              <w:rPr>
                <w:i w:val="0"/>
                <w:noProof/>
                <w:webHidden/>
              </w:rPr>
            </w:r>
            <w:r w:rsidR="004D0D78" w:rsidRPr="004D0D78">
              <w:rPr>
                <w:i w:val="0"/>
                <w:noProof/>
                <w:webHidden/>
              </w:rPr>
              <w:fldChar w:fldCharType="separate"/>
            </w:r>
            <w:r w:rsidR="007A1B94">
              <w:rPr>
                <w:i w:val="0"/>
                <w:noProof/>
                <w:webHidden/>
              </w:rPr>
              <w:t>0</w:t>
            </w:r>
            <w:r w:rsidR="004D0D78" w:rsidRPr="004D0D78">
              <w:rPr>
                <w:i w:val="0"/>
                <w:noProof/>
                <w:webHidden/>
              </w:rPr>
              <w:fldChar w:fldCharType="end"/>
            </w:r>
          </w:hyperlink>
        </w:p>
        <w:p w14:paraId="1124E327" w14:textId="77777777" w:rsidR="004D0D78" w:rsidRPr="004D0D78" w:rsidRDefault="00D77317">
          <w:pPr>
            <w:pStyle w:val="TOC3"/>
            <w:rPr>
              <w:i w:val="0"/>
              <w:iCs w:val="0"/>
              <w:noProof/>
            </w:rPr>
          </w:pPr>
          <w:hyperlink w:anchor="_Toc437560563" w:history="1">
            <w:r w:rsidR="004D0D78" w:rsidRPr="004D0D78">
              <w:rPr>
                <w:rStyle w:val="Hyperlink"/>
                <w:i w:val="0"/>
                <w:noProof/>
              </w:rPr>
              <w:t>2.4.5</w:t>
            </w:r>
            <w:r w:rsidR="004D0D78" w:rsidRPr="004D0D78">
              <w:rPr>
                <w:i w:val="0"/>
                <w:iCs w:val="0"/>
                <w:noProof/>
              </w:rPr>
              <w:tab/>
            </w:r>
            <w:r w:rsidR="004D0D78" w:rsidRPr="004D0D78">
              <w:rPr>
                <w:rStyle w:val="Hyperlink"/>
                <w:i w:val="0"/>
                <w:noProof/>
              </w:rPr>
              <w:t>Infrastructure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_Toc437560563 \h </w:instrText>
            </w:r>
            <w:r w:rsidR="004D0D78" w:rsidRPr="004D0D78">
              <w:rPr>
                <w:i w:val="0"/>
                <w:noProof/>
                <w:webHidden/>
              </w:rPr>
            </w:r>
            <w:r w:rsidR="004D0D78" w:rsidRPr="004D0D78">
              <w:rPr>
                <w:i w:val="0"/>
                <w:noProof/>
                <w:webHidden/>
              </w:rPr>
              <w:fldChar w:fldCharType="separate"/>
            </w:r>
            <w:r w:rsidR="007A1B94">
              <w:rPr>
                <w:i w:val="0"/>
                <w:noProof/>
                <w:webHidden/>
              </w:rPr>
              <w:t>0</w:t>
            </w:r>
            <w:r w:rsidR="004D0D78" w:rsidRPr="004D0D78">
              <w:rPr>
                <w:i w:val="0"/>
                <w:noProof/>
                <w:webHidden/>
              </w:rPr>
              <w:fldChar w:fldCharType="end"/>
            </w:r>
          </w:hyperlink>
        </w:p>
        <w:p w14:paraId="4F2B04F7" w14:textId="77777777" w:rsidR="004D0D78" w:rsidRPr="004D0D78" w:rsidRDefault="00D77317">
          <w:pPr>
            <w:pStyle w:val="TOC3"/>
            <w:rPr>
              <w:i w:val="0"/>
              <w:iCs w:val="0"/>
              <w:noProof/>
            </w:rPr>
          </w:pPr>
          <w:hyperlink w:anchor="_Toc437560564" w:history="1">
            <w:r w:rsidR="004D0D78" w:rsidRPr="004D0D78">
              <w:rPr>
                <w:rStyle w:val="Hyperlink"/>
                <w:i w:val="0"/>
                <w:noProof/>
              </w:rPr>
              <w:t>2.4.6</w:t>
            </w:r>
            <w:r w:rsidR="004D0D78" w:rsidRPr="004D0D78">
              <w:rPr>
                <w:i w:val="0"/>
                <w:iCs w:val="0"/>
                <w:noProof/>
              </w:rPr>
              <w:tab/>
            </w:r>
            <w:r w:rsidR="004D0D78" w:rsidRPr="004D0D78">
              <w:rPr>
                <w:rStyle w:val="Hyperlink"/>
                <w:i w:val="0"/>
                <w:noProof/>
              </w:rPr>
              <w:t>Training Plan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_Toc437560564 \h </w:instrText>
            </w:r>
            <w:r w:rsidR="004D0D78" w:rsidRPr="004D0D78">
              <w:rPr>
                <w:i w:val="0"/>
                <w:noProof/>
                <w:webHidden/>
              </w:rPr>
            </w:r>
            <w:r w:rsidR="004D0D78" w:rsidRPr="004D0D78">
              <w:rPr>
                <w:i w:val="0"/>
                <w:noProof/>
                <w:webHidden/>
              </w:rPr>
              <w:fldChar w:fldCharType="separate"/>
            </w:r>
            <w:r w:rsidR="007A1B94">
              <w:rPr>
                <w:i w:val="0"/>
                <w:noProof/>
                <w:webHidden/>
              </w:rPr>
              <w:t>0</w:t>
            </w:r>
            <w:r w:rsidR="004D0D78" w:rsidRPr="004D0D78">
              <w:rPr>
                <w:i w:val="0"/>
                <w:noProof/>
                <w:webHidden/>
              </w:rPr>
              <w:fldChar w:fldCharType="end"/>
            </w:r>
          </w:hyperlink>
        </w:p>
        <w:p w14:paraId="406A619B" w14:textId="77777777" w:rsidR="004D0D78" w:rsidRPr="004D0D78" w:rsidRDefault="00D77317">
          <w:pPr>
            <w:pStyle w:val="TOC3"/>
            <w:rPr>
              <w:i w:val="0"/>
              <w:iCs w:val="0"/>
              <w:noProof/>
            </w:rPr>
          </w:pPr>
          <w:hyperlink w:anchor="_Toc437560565" w:history="1">
            <w:r w:rsidR="004D0D78" w:rsidRPr="004D0D78">
              <w:rPr>
                <w:rStyle w:val="Hyperlink"/>
                <w:i w:val="0"/>
                <w:noProof/>
              </w:rPr>
              <w:t>2.4.7</w:t>
            </w:r>
            <w:r w:rsidR="004D0D78" w:rsidRPr="004D0D78">
              <w:rPr>
                <w:i w:val="0"/>
                <w:iCs w:val="0"/>
                <w:noProof/>
              </w:rPr>
              <w:tab/>
            </w:r>
            <w:r w:rsidR="004D0D78" w:rsidRPr="004D0D78">
              <w:rPr>
                <w:rStyle w:val="Hyperlink"/>
                <w:i w:val="0"/>
                <w:noProof/>
              </w:rPr>
              <w:t>Finance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_Toc437560565 \h </w:instrText>
            </w:r>
            <w:r w:rsidR="004D0D78" w:rsidRPr="004D0D78">
              <w:rPr>
                <w:i w:val="0"/>
                <w:noProof/>
                <w:webHidden/>
              </w:rPr>
            </w:r>
            <w:r w:rsidR="004D0D78" w:rsidRPr="004D0D78">
              <w:rPr>
                <w:i w:val="0"/>
                <w:noProof/>
                <w:webHidden/>
              </w:rPr>
              <w:fldChar w:fldCharType="separate"/>
            </w:r>
            <w:r w:rsidR="007A1B94">
              <w:rPr>
                <w:i w:val="0"/>
                <w:noProof/>
                <w:webHidden/>
              </w:rPr>
              <w:t>1</w:t>
            </w:r>
            <w:r w:rsidR="004D0D78" w:rsidRPr="004D0D78">
              <w:rPr>
                <w:i w:val="0"/>
                <w:noProof/>
                <w:webHidden/>
              </w:rPr>
              <w:fldChar w:fldCharType="end"/>
            </w:r>
          </w:hyperlink>
        </w:p>
        <w:p w14:paraId="4C2F4409" w14:textId="77777777" w:rsidR="004D0D78" w:rsidRPr="004D0D78" w:rsidRDefault="00D77317">
          <w:pPr>
            <w:pStyle w:val="TOC2"/>
            <w:rPr>
              <w:iCs w:val="0"/>
              <w:sz w:val="22"/>
              <w:szCs w:val="22"/>
            </w:rPr>
          </w:pPr>
          <w:hyperlink w:anchor="_Toc437560566" w:history="1">
            <w:r w:rsidR="004D0D78" w:rsidRPr="004D0D78">
              <w:rPr>
                <w:rStyle w:val="Hyperlink"/>
                <w:sz w:val="22"/>
                <w:szCs w:val="22"/>
              </w:rPr>
              <w:t>2.5</w:t>
            </w:r>
            <w:r w:rsidR="004D0D78" w:rsidRPr="004D0D78">
              <w:rPr>
                <w:iCs w:val="0"/>
                <w:sz w:val="22"/>
                <w:szCs w:val="22"/>
              </w:rPr>
              <w:tab/>
            </w:r>
            <w:r w:rsidR="004D0D78" w:rsidRPr="004D0D78">
              <w:rPr>
                <w:rStyle w:val="Hyperlink"/>
                <w:sz w:val="22"/>
                <w:szCs w:val="22"/>
              </w:rPr>
              <w:t>Project Organization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_Toc437560566 \h </w:instrText>
            </w:r>
            <w:r w:rsidR="004D0D78" w:rsidRPr="004D0D78">
              <w:rPr>
                <w:webHidden/>
                <w:sz w:val="22"/>
                <w:szCs w:val="22"/>
              </w:rPr>
            </w:r>
            <w:r w:rsidR="004D0D78" w:rsidRPr="004D0D78">
              <w:rPr>
                <w:webHidden/>
                <w:sz w:val="22"/>
                <w:szCs w:val="22"/>
              </w:rPr>
              <w:fldChar w:fldCharType="separate"/>
            </w:r>
            <w:r w:rsidR="007A1B94">
              <w:rPr>
                <w:webHidden/>
                <w:sz w:val="22"/>
                <w:szCs w:val="22"/>
              </w:rPr>
              <w:t>1</w:t>
            </w:r>
            <w:r w:rsidR="004D0D78" w:rsidRPr="004D0D78">
              <w:rPr>
                <w:webHidden/>
                <w:sz w:val="22"/>
                <w:szCs w:val="22"/>
              </w:rPr>
              <w:fldChar w:fldCharType="end"/>
            </w:r>
          </w:hyperlink>
        </w:p>
        <w:p w14:paraId="4C51E71C" w14:textId="77777777" w:rsidR="004D0D78" w:rsidRPr="004D0D78" w:rsidRDefault="00D77317">
          <w:pPr>
            <w:pStyle w:val="TOC3"/>
            <w:rPr>
              <w:i w:val="0"/>
              <w:iCs w:val="0"/>
              <w:noProof/>
            </w:rPr>
          </w:pPr>
          <w:hyperlink w:anchor="_Toc437560567" w:history="1">
            <w:r w:rsidR="004D0D78" w:rsidRPr="004D0D78">
              <w:rPr>
                <w:rStyle w:val="Hyperlink"/>
                <w:i w:val="0"/>
                <w:noProof/>
              </w:rPr>
              <w:t>2.5.1</w:t>
            </w:r>
            <w:r w:rsidR="004D0D78" w:rsidRPr="004D0D78">
              <w:rPr>
                <w:i w:val="0"/>
                <w:iCs w:val="0"/>
                <w:noProof/>
              </w:rPr>
              <w:tab/>
            </w:r>
            <w:r w:rsidR="004D0D78" w:rsidRPr="004D0D78">
              <w:rPr>
                <w:rStyle w:val="Hyperlink"/>
                <w:i w:val="0"/>
                <w:noProof/>
              </w:rPr>
              <w:t>Organization Structure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_Toc437560567 \h </w:instrText>
            </w:r>
            <w:r w:rsidR="004D0D78" w:rsidRPr="004D0D78">
              <w:rPr>
                <w:i w:val="0"/>
                <w:noProof/>
                <w:webHidden/>
              </w:rPr>
            </w:r>
            <w:r w:rsidR="004D0D78" w:rsidRPr="004D0D78">
              <w:rPr>
                <w:i w:val="0"/>
                <w:noProof/>
                <w:webHidden/>
              </w:rPr>
              <w:fldChar w:fldCharType="separate"/>
            </w:r>
            <w:r w:rsidR="007A1B94">
              <w:rPr>
                <w:i w:val="0"/>
                <w:noProof/>
                <w:webHidden/>
              </w:rPr>
              <w:t>1</w:t>
            </w:r>
            <w:r w:rsidR="004D0D78" w:rsidRPr="004D0D78">
              <w:rPr>
                <w:i w:val="0"/>
                <w:noProof/>
                <w:webHidden/>
              </w:rPr>
              <w:fldChar w:fldCharType="end"/>
            </w:r>
          </w:hyperlink>
        </w:p>
        <w:p w14:paraId="7D1BEED7" w14:textId="77777777" w:rsidR="004D0D78" w:rsidRPr="004D0D78" w:rsidRDefault="00D77317">
          <w:pPr>
            <w:pStyle w:val="TOC3"/>
            <w:rPr>
              <w:i w:val="0"/>
              <w:iCs w:val="0"/>
              <w:noProof/>
            </w:rPr>
          </w:pPr>
          <w:hyperlink w:anchor="_Toc437560568" w:history="1">
            <w:r w:rsidR="004D0D78" w:rsidRPr="004D0D78">
              <w:rPr>
                <w:rStyle w:val="Hyperlink"/>
                <w:i w:val="0"/>
                <w:noProof/>
              </w:rPr>
              <w:t>2.5.2</w:t>
            </w:r>
            <w:r w:rsidR="004D0D78" w:rsidRPr="004D0D78">
              <w:rPr>
                <w:i w:val="0"/>
                <w:iCs w:val="0"/>
                <w:noProof/>
              </w:rPr>
              <w:tab/>
            </w:r>
            <w:r w:rsidR="004D0D78" w:rsidRPr="004D0D78">
              <w:rPr>
                <w:rStyle w:val="Hyperlink"/>
                <w:i w:val="0"/>
                <w:noProof/>
              </w:rPr>
              <w:t>Project Team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_Toc437560568 \h </w:instrText>
            </w:r>
            <w:r w:rsidR="004D0D78" w:rsidRPr="004D0D78">
              <w:rPr>
                <w:i w:val="0"/>
                <w:noProof/>
                <w:webHidden/>
              </w:rPr>
            </w:r>
            <w:r w:rsidR="004D0D78" w:rsidRPr="004D0D78">
              <w:rPr>
                <w:i w:val="0"/>
                <w:noProof/>
                <w:webHidden/>
              </w:rPr>
              <w:fldChar w:fldCharType="separate"/>
            </w:r>
            <w:r w:rsidR="007A1B94">
              <w:rPr>
                <w:i w:val="0"/>
                <w:noProof/>
                <w:webHidden/>
              </w:rPr>
              <w:t>1</w:t>
            </w:r>
            <w:r w:rsidR="004D0D78" w:rsidRPr="004D0D78">
              <w:rPr>
                <w:i w:val="0"/>
                <w:noProof/>
                <w:webHidden/>
              </w:rPr>
              <w:fldChar w:fldCharType="end"/>
            </w:r>
          </w:hyperlink>
        </w:p>
        <w:p w14:paraId="33A6ADDC" w14:textId="77777777" w:rsidR="004D0D78" w:rsidRPr="004D0D78" w:rsidRDefault="00D77317">
          <w:pPr>
            <w:pStyle w:val="TOC2"/>
            <w:rPr>
              <w:iCs w:val="0"/>
              <w:sz w:val="22"/>
              <w:szCs w:val="22"/>
            </w:rPr>
          </w:pPr>
          <w:hyperlink w:anchor="_Toc437560569" w:history="1">
            <w:r w:rsidR="004D0D78" w:rsidRPr="004D0D78">
              <w:rPr>
                <w:rStyle w:val="Hyperlink"/>
                <w:sz w:val="22"/>
                <w:szCs w:val="22"/>
              </w:rPr>
              <w:t>2.6</w:t>
            </w:r>
            <w:r w:rsidR="004D0D78" w:rsidRPr="004D0D78">
              <w:rPr>
                <w:iCs w:val="0"/>
                <w:sz w:val="22"/>
                <w:szCs w:val="22"/>
              </w:rPr>
              <w:tab/>
            </w:r>
            <w:r w:rsidR="004D0D78" w:rsidRPr="004D0D78">
              <w:rPr>
                <w:rStyle w:val="Hyperlink"/>
                <w:sz w:val="22"/>
                <w:szCs w:val="22"/>
              </w:rPr>
              <w:t>Communication &amp; Reporting</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_Toc437560569 \h </w:instrText>
            </w:r>
            <w:r w:rsidR="004D0D78" w:rsidRPr="004D0D78">
              <w:rPr>
                <w:webHidden/>
                <w:sz w:val="22"/>
                <w:szCs w:val="22"/>
              </w:rPr>
            </w:r>
            <w:r w:rsidR="004D0D78" w:rsidRPr="004D0D78">
              <w:rPr>
                <w:webHidden/>
                <w:sz w:val="22"/>
                <w:szCs w:val="22"/>
              </w:rPr>
              <w:fldChar w:fldCharType="separate"/>
            </w:r>
            <w:r w:rsidR="007A1B94">
              <w:rPr>
                <w:webHidden/>
                <w:sz w:val="22"/>
                <w:szCs w:val="22"/>
              </w:rPr>
              <w:t>3</w:t>
            </w:r>
            <w:r w:rsidR="004D0D78" w:rsidRPr="004D0D78">
              <w:rPr>
                <w:webHidden/>
                <w:sz w:val="22"/>
                <w:szCs w:val="22"/>
              </w:rPr>
              <w:fldChar w:fldCharType="end"/>
            </w:r>
          </w:hyperlink>
        </w:p>
        <w:p w14:paraId="1C689F39" w14:textId="77777777" w:rsidR="004D0D78" w:rsidRPr="004D0D78" w:rsidRDefault="00D77317">
          <w:pPr>
            <w:pStyle w:val="TOC1"/>
            <w:rPr>
              <w:b w:val="0"/>
            </w:rPr>
          </w:pPr>
          <w:hyperlink w:anchor="_Toc437560570" w:history="1">
            <w:r w:rsidR="004D0D78" w:rsidRPr="004D0D78">
              <w:rPr>
                <w:rStyle w:val="Hyperlink"/>
              </w:rPr>
              <w:t>3</w:t>
            </w:r>
            <w:r w:rsidR="004D0D78" w:rsidRPr="004D0D78">
              <w:rPr>
                <w:b w:val="0"/>
              </w:rPr>
              <w:tab/>
            </w:r>
            <w:r w:rsidR="004D0D78" w:rsidRPr="004D0D78">
              <w:rPr>
                <w:rStyle w:val="Hyperlink"/>
              </w:rPr>
              <w:t>SOFTWARE REQUIREMENT</w:t>
            </w:r>
            <w:r w:rsidR="004D0D78" w:rsidRPr="004D0D78">
              <w:rPr>
                <w:webHidden/>
              </w:rPr>
              <w:tab/>
            </w:r>
            <w:r w:rsidR="004D0D78" w:rsidRPr="004D0D78">
              <w:rPr>
                <w:webHidden/>
              </w:rPr>
              <w:fldChar w:fldCharType="begin"/>
            </w:r>
            <w:r w:rsidR="004D0D78" w:rsidRPr="004D0D78">
              <w:rPr>
                <w:webHidden/>
              </w:rPr>
              <w:instrText xml:space="preserve"> PAGEREF _Toc437560570 \h </w:instrText>
            </w:r>
            <w:r w:rsidR="004D0D78" w:rsidRPr="004D0D78">
              <w:rPr>
                <w:webHidden/>
              </w:rPr>
            </w:r>
            <w:r w:rsidR="004D0D78" w:rsidRPr="004D0D78">
              <w:rPr>
                <w:webHidden/>
              </w:rPr>
              <w:fldChar w:fldCharType="separate"/>
            </w:r>
            <w:r w:rsidR="007A1B94">
              <w:rPr>
                <w:webHidden/>
              </w:rPr>
              <w:t>5</w:t>
            </w:r>
            <w:r w:rsidR="004D0D78" w:rsidRPr="004D0D78">
              <w:rPr>
                <w:webHidden/>
              </w:rPr>
              <w:fldChar w:fldCharType="end"/>
            </w:r>
          </w:hyperlink>
        </w:p>
        <w:p w14:paraId="74B1206D" w14:textId="77777777" w:rsidR="004D0D78" w:rsidRPr="004D0D78" w:rsidRDefault="00D77317">
          <w:pPr>
            <w:pStyle w:val="TOC2"/>
            <w:rPr>
              <w:iCs w:val="0"/>
              <w:sz w:val="22"/>
              <w:szCs w:val="22"/>
            </w:rPr>
          </w:pPr>
          <w:hyperlink w:anchor="_Toc437560571" w:history="1">
            <w:r w:rsidR="004D0D78" w:rsidRPr="004D0D78">
              <w:rPr>
                <w:rStyle w:val="Hyperlink"/>
                <w:sz w:val="22"/>
                <w:szCs w:val="22"/>
              </w:rPr>
              <w:t>3.1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_Toc437560571 \h </w:instrText>
            </w:r>
            <w:r w:rsidR="004D0D78" w:rsidRPr="004D0D78">
              <w:rPr>
                <w:webHidden/>
                <w:sz w:val="22"/>
                <w:szCs w:val="22"/>
              </w:rPr>
            </w:r>
            <w:r w:rsidR="004D0D78" w:rsidRPr="004D0D78">
              <w:rPr>
                <w:webHidden/>
                <w:sz w:val="22"/>
                <w:szCs w:val="22"/>
              </w:rPr>
              <w:fldChar w:fldCharType="separate"/>
            </w:r>
            <w:r w:rsidR="007A1B94">
              <w:rPr>
                <w:webHidden/>
                <w:sz w:val="22"/>
                <w:szCs w:val="22"/>
              </w:rPr>
              <w:t>5</w:t>
            </w:r>
            <w:r w:rsidR="004D0D78" w:rsidRPr="004D0D78">
              <w:rPr>
                <w:webHidden/>
                <w:sz w:val="22"/>
                <w:szCs w:val="22"/>
              </w:rPr>
              <w:fldChar w:fldCharType="end"/>
            </w:r>
          </w:hyperlink>
        </w:p>
        <w:p w14:paraId="4A35E3D1" w14:textId="77777777" w:rsidR="004D0D78" w:rsidRPr="004D0D78" w:rsidRDefault="00D77317">
          <w:pPr>
            <w:pStyle w:val="TOC3"/>
            <w:rPr>
              <w:i w:val="0"/>
              <w:iCs w:val="0"/>
              <w:noProof/>
            </w:rPr>
          </w:pPr>
          <w:hyperlink w:anchor="_Toc437560572" w:history="1">
            <w:r w:rsidR="004D0D78" w:rsidRPr="004D0D78">
              <w:rPr>
                <w:rStyle w:val="Hyperlink"/>
                <w:i w:val="0"/>
                <w:noProof/>
              </w:rPr>
              <w:t>3.1.1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_Toc437560572 \h </w:instrText>
            </w:r>
            <w:r w:rsidR="004D0D78" w:rsidRPr="004D0D78">
              <w:rPr>
                <w:i w:val="0"/>
                <w:noProof/>
                <w:webHidden/>
              </w:rPr>
            </w:r>
            <w:r w:rsidR="004D0D78" w:rsidRPr="004D0D78">
              <w:rPr>
                <w:i w:val="0"/>
                <w:noProof/>
                <w:webHidden/>
              </w:rPr>
              <w:fldChar w:fldCharType="separate"/>
            </w:r>
            <w:r w:rsidR="007A1B94">
              <w:rPr>
                <w:i w:val="0"/>
                <w:noProof/>
                <w:webHidden/>
              </w:rPr>
              <w:t>5</w:t>
            </w:r>
            <w:r w:rsidR="004D0D78" w:rsidRPr="004D0D78">
              <w:rPr>
                <w:i w:val="0"/>
                <w:noProof/>
                <w:webHidden/>
              </w:rPr>
              <w:fldChar w:fldCharType="end"/>
            </w:r>
          </w:hyperlink>
        </w:p>
        <w:p w14:paraId="1071AA43" w14:textId="77777777" w:rsidR="004D0D78" w:rsidRPr="004D0D78" w:rsidRDefault="00D77317">
          <w:pPr>
            <w:pStyle w:val="TOC3"/>
            <w:rPr>
              <w:i w:val="0"/>
              <w:iCs w:val="0"/>
              <w:noProof/>
            </w:rPr>
          </w:pPr>
          <w:hyperlink w:anchor="_Toc437560573" w:history="1">
            <w:r w:rsidR="004D0D78" w:rsidRPr="004D0D78">
              <w:rPr>
                <w:rStyle w:val="Hyperlink"/>
                <w:i w:val="0"/>
                <w:noProof/>
              </w:rPr>
              <w:t>3.1.2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_Toc437560573 \h </w:instrText>
            </w:r>
            <w:r w:rsidR="004D0D78" w:rsidRPr="004D0D78">
              <w:rPr>
                <w:i w:val="0"/>
                <w:noProof/>
                <w:webHidden/>
              </w:rPr>
            </w:r>
            <w:r w:rsidR="004D0D78" w:rsidRPr="004D0D78">
              <w:rPr>
                <w:i w:val="0"/>
                <w:noProof/>
                <w:webHidden/>
              </w:rPr>
              <w:fldChar w:fldCharType="separate"/>
            </w:r>
            <w:r w:rsidR="007A1B94">
              <w:rPr>
                <w:i w:val="0"/>
                <w:noProof/>
                <w:webHidden/>
              </w:rPr>
              <w:t>5</w:t>
            </w:r>
            <w:r w:rsidR="004D0D78" w:rsidRPr="004D0D78">
              <w:rPr>
                <w:i w:val="0"/>
                <w:noProof/>
                <w:webHidden/>
              </w:rPr>
              <w:fldChar w:fldCharType="end"/>
            </w:r>
          </w:hyperlink>
        </w:p>
        <w:p w14:paraId="739D7DF1" w14:textId="77777777" w:rsidR="004D0D78" w:rsidRPr="004D0D78" w:rsidRDefault="00D77317">
          <w:pPr>
            <w:pStyle w:val="TOC2"/>
            <w:rPr>
              <w:iCs w:val="0"/>
              <w:sz w:val="22"/>
              <w:szCs w:val="22"/>
            </w:rPr>
          </w:pPr>
          <w:hyperlink w:anchor="_Toc437560574" w:history="1">
            <w:r w:rsidR="004D0D78" w:rsidRPr="004D0D78">
              <w:rPr>
                <w:rStyle w:val="Hyperlink"/>
                <w:sz w:val="22"/>
                <w:szCs w:val="22"/>
              </w:rPr>
              <w:t>3.2</w:t>
            </w:r>
            <w:r w:rsidR="004D0D78" w:rsidRPr="004D0D78">
              <w:rPr>
                <w:iCs w:val="0"/>
                <w:sz w:val="22"/>
                <w:szCs w:val="22"/>
              </w:rPr>
              <w:tab/>
            </w:r>
            <w:r w:rsidR="004D0D78" w:rsidRPr="004D0D78">
              <w:rPr>
                <w:rStyle w:val="Hyperlink"/>
                <w:sz w:val="22"/>
                <w:szCs w:val="22"/>
              </w:rPr>
              <w:t>User Requirement Specification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_Toc437560574 \h </w:instrText>
            </w:r>
            <w:r w:rsidR="004D0D78" w:rsidRPr="004D0D78">
              <w:rPr>
                <w:webHidden/>
                <w:sz w:val="22"/>
                <w:szCs w:val="22"/>
              </w:rPr>
            </w:r>
            <w:r w:rsidR="004D0D78" w:rsidRPr="004D0D78">
              <w:rPr>
                <w:webHidden/>
                <w:sz w:val="22"/>
                <w:szCs w:val="22"/>
              </w:rPr>
              <w:fldChar w:fldCharType="separate"/>
            </w:r>
            <w:r w:rsidR="007A1B94">
              <w:rPr>
                <w:webHidden/>
                <w:sz w:val="22"/>
                <w:szCs w:val="22"/>
              </w:rPr>
              <w:t>6</w:t>
            </w:r>
            <w:r w:rsidR="004D0D78" w:rsidRPr="004D0D78">
              <w:rPr>
                <w:webHidden/>
                <w:sz w:val="22"/>
                <w:szCs w:val="22"/>
              </w:rPr>
              <w:fldChar w:fldCharType="end"/>
            </w:r>
          </w:hyperlink>
        </w:p>
        <w:p w14:paraId="7BF569D4" w14:textId="77777777" w:rsidR="004D0D78" w:rsidRPr="004D0D78" w:rsidRDefault="00D77317">
          <w:pPr>
            <w:pStyle w:val="TOC3"/>
            <w:rPr>
              <w:i w:val="0"/>
              <w:iCs w:val="0"/>
              <w:noProof/>
            </w:rPr>
          </w:pPr>
          <w:hyperlink w:anchor="_Toc437560575" w:history="1">
            <w:r w:rsidR="004D0D78" w:rsidRPr="004D0D78">
              <w:rPr>
                <w:rStyle w:val="Hyperlink"/>
                <w:i w:val="0"/>
                <w:noProof/>
              </w:rPr>
              <w:t>3.2.1</w:t>
            </w:r>
            <w:r w:rsidR="004D0D78" w:rsidRPr="004D0D78">
              <w:rPr>
                <w:i w:val="0"/>
                <w:iCs w:val="0"/>
                <w:noProof/>
              </w:rPr>
              <w:tab/>
            </w:r>
            <w:r w:rsidR="004D0D78" w:rsidRPr="004D0D78">
              <w:rPr>
                <w:rStyle w:val="Hyperlink"/>
                <w:i w:val="0"/>
                <w:noProof/>
              </w:rPr>
              <w:t>Business Process Overview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_Toc437560575 \h </w:instrText>
            </w:r>
            <w:r w:rsidR="004D0D78" w:rsidRPr="004D0D78">
              <w:rPr>
                <w:i w:val="0"/>
                <w:noProof/>
                <w:webHidden/>
              </w:rPr>
            </w:r>
            <w:r w:rsidR="004D0D78" w:rsidRPr="004D0D78">
              <w:rPr>
                <w:i w:val="0"/>
                <w:noProof/>
                <w:webHidden/>
              </w:rPr>
              <w:fldChar w:fldCharType="separate"/>
            </w:r>
            <w:r w:rsidR="007A1B94">
              <w:rPr>
                <w:i w:val="0"/>
                <w:noProof/>
                <w:webHidden/>
              </w:rPr>
              <w:t>6</w:t>
            </w:r>
            <w:r w:rsidR="004D0D78" w:rsidRPr="004D0D78">
              <w:rPr>
                <w:i w:val="0"/>
                <w:noProof/>
                <w:webHidden/>
              </w:rPr>
              <w:fldChar w:fldCharType="end"/>
            </w:r>
          </w:hyperlink>
        </w:p>
        <w:p w14:paraId="10E9DDC8" w14:textId="77777777" w:rsidR="004D0D78" w:rsidRPr="004D0D78" w:rsidRDefault="00D77317">
          <w:pPr>
            <w:pStyle w:val="TOC3"/>
            <w:rPr>
              <w:i w:val="0"/>
              <w:iCs w:val="0"/>
              <w:noProof/>
            </w:rPr>
          </w:pPr>
          <w:hyperlink w:anchor="_Toc437560576" w:history="1">
            <w:r w:rsidR="004D0D78" w:rsidRPr="004D0D78">
              <w:rPr>
                <w:rStyle w:val="Hyperlink"/>
                <w:i w:val="0"/>
                <w:noProof/>
              </w:rPr>
              <w:t>3.2.2</w:t>
            </w:r>
            <w:r w:rsidR="004D0D78" w:rsidRPr="004D0D78">
              <w:rPr>
                <w:i w:val="0"/>
                <w:iCs w:val="0"/>
                <w:noProof/>
              </w:rPr>
              <w:tab/>
            </w:r>
            <w:r w:rsidR="004D0D78" w:rsidRPr="004D0D78">
              <w:rPr>
                <w:rStyle w:val="Hyperlink"/>
                <w:i w:val="0"/>
                <w:noProof/>
              </w:rPr>
              <w:t>Product Features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_Toc437560576 \h </w:instrText>
            </w:r>
            <w:r w:rsidR="004D0D78" w:rsidRPr="004D0D78">
              <w:rPr>
                <w:i w:val="0"/>
                <w:noProof/>
                <w:webHidden/>
              </w:rPr>
            </w:r>
            <w:r w:rsidR="004D0D78" w:rsidRPr="004D0D78">
              <w:rPr>
                <w:i w:val="0"/>
                <w:noProof/>
                <w:webHidden/>
              </w:rPr>
              <w:fldChar w:fldCharType="separate"/>
            </w:r>
            <w:r w:rsidR="007A1B94">
              <w:rPr>
                <w:i w:val="0"/>
                <w:noProof/>
                <w:webHidden/>
              </w:rPr>
              <w:t>17</w:t>
            </w:r>
            <w:r w:rsidR="004D0D78" w:rsidRPr="004D0D78">
              <w:rPr>
                <w:i w:val="0"/>
                <w:noProof/>
                <w:webHidden/>
              </w:rPr>
              <w:fldChar w:fldCharType="end"/>
            </w:r>
          </w:hyperlink>
        </w:p>
        <w:p w14:paraId="76EE0D8E" w14:textId="77777777" w:rsidR="004D0D78" w:rsidRPr="004D0D78" w:rsidRDefault="00D77317">
          <w:pPr>
            <w:pStyle w:val="TOC3"/>
            <w:rPr>
              <w:i w:val="0"/>
              <w:iCs w:val="0"/>
              <w:noProof/>
            </w:rPr>
          </w:pPr>
          <w:hyperlink w:anchor="_Toc437560577" w:history="1">
            <w:r w:rsidR="004D0D78" w:rsidRPr="004D0D78">
              <w:rPr>
                <w:rStyle w:val="Hyperlink"/>
                <w:i w:val="0"/>
                <w:noProof/>
              </w:rPr>
              <w:t>3.2.3</w:t>
            </w:r>
            <w:r w:rsidR="004D0D78" w:rsidRPr="004D0D78">
              <w:rPr>
                <w:i w:val="0"/>
                <w:iCs w:val="0"/>
                <w:noProof/>
              </w:rPr>
              <w:tab/>
            </w:r>
            <w:r w:rsidR="004D0D78" w:rsidRPr="004D0D78">
              <w:rPr>
                <w:rStyle w:val="Hyperlink"/>
                <w:i w:val="0"/>
                <w:noProof/>
              </w:rPr>
              <w:t>User characteristic</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_Toc437560577 \h </w:instrText>
            </w:r>
            <w:r w:rsidR="004D0D78" w:rsidRPr="004D0D78">
              <w:rPr>
                <w:i w:val="0"/>
                <w:noProof/>
                <w:webHidden/>
              </w:rPr>
            </w:r>
            <w:r w:rsidR="004D0D78" w:rsidRPr="004D0D78">
              <w:rPr>
                <w:i w:val="0"/>
                <w:noProof/>
                <w:webHidden/>
              </w:rPr>
              <w:fldChar w:fldCharType="separate"/>
            </w:r>
            <w:r w:rsidR="007A1B94">
              <w:rPr>
                <w:i w:val="0"/>
                <w:noProof/>
                <w:webHidden/>
              </w:rPr>
              <w:t>19</w:t>
            </w:r>
            <w:r w:rsidR="004D0D78" w:rsidRPr="004D0D78">
              <w:rPr>
                <w:i w:val="0"/>
                <w:noProof/>
                <w:webHidden/>
              </w:rPr>
              <w:fldChar w:fldCharType="end"/>
            </w:r>
          </w:hyperlink>
        </w:p>
        <w:p w14:paraId="258B00DD" w14:textId="77777777" w:rsidR="004D0D78" w:rsidRPr="004D0D78" w:rsidRDefault="00D77317">
          <w:pPr>
            <w:pStyle w:val="TOC3"/>
            <w:rPr>
              <w:i w:val="0"/>
              <w:iCs w:val="0"/>
              <w:noProof/>
            </w:rPr>
          </w:pPr>
          <w:hyperlink w:anchor="_Toc437560578" w:history="1">
            <w:r w:rsidR="004D0D78" w:rsidRPr="004D0D78">
              <w:rPr>
                <w:rStyle w:val="Hyperlink"/>
                <w:i w:val="0"/>
                <w:noProof/>
              </w:rPr>
              <w:t>3.2.4</w:t>
            </w:r>
            <w:r w:rsidR="004D0D78" w:rsidRPr="004D0D78">
              <w:rPr>
                <w:i w:val="0"/>
                <w:iCs w:val="0"/>
                <w:noProof/>
              </w:rPr>
              <w:tab/>
            </w:r>
            <w:r w:rsidR="004D0D78" w:rsidRPr="004D0D78">
              <w:rPr>
                <w:rStyle w:val="Hyperlink"/>
                <w:i w:val="0"/>
                <w:noProof/>
              </w:rPr>
              <w:t>Functional Requirements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_Toc437560578 \h </w:instrText>
            </w:r>
            <w:r w:rsidR="004D0D78" w:rsidRPr="004D0D78">
              <w:rPr>
                <w:i w:val="0"/>
                <w:noProof/>
                <w:webHidden/>
              </w:rPr>
            </w:r>
            <w:r w:rsidR="004D0D78" w:rsidRPr="004D0D78">
              <w:rPr>
                <w:i w:val="0"/>
                <w:noProof/>
                <w:webHidden/>
              </w:rPr>
              <w:fldChar w:fldCharType="separate"/>
            </w:r>
            <w:r w:rsidR="007A1B94">
              <w:rPr>
                <w:i w:val="0"/>
                <w:noProof/>
                <w:webHidden/>
              </w:rPr>
              <w:t>19</w:t>
            </w:r>
            <w:r w:rsidR="004D0D78" w:rsidRPr="004D0D78">
              <w:rPr>
                <w:i w:val="0"/>
                <w:noProof/>
                <w:webHidden/>
              </w:rPr>
              <w:fldChar w:fldCharType="end"/>
            </w:r>
          </w:hyperlink>
        </w:p>
        <w:p w14:paraId="60ACF6EC" w14:textId="77777777" w:rsidR="004D0D78" w:rsidRPr="004D0D78" w:rsidRDefault="00D77317">
          <w:pPr>
            <w:pStyle w:val="TOC3"/>
            <w:rPr>
              <w:i w:val="0"/>
              <w:iCs w:val="0"/>
              <w:noProof/>
            </w:rPr>
          </w:pPr>
          <w:hyperlink w:anchor="_Toc437560579" w:history="1">
            <w:r w:rsidR="004D0D78" w:rsidRPr="004D0D78">
              <w:rPr>
                <w:rStyle w:val="Hyperlink"/>
                <w:i w:val="0"/>
                <w:noProof/>
              </w:rPr>
              <w:t>3.2.5</w:t>
            </w:r>
            <w:r w:rsidR="004D0D78" w:rsidRPr="004D0D78">
              <w:rPr>
                <w:i w:val="0"/>
                <w:iCs w:val="0"/>
                <w:noProof/>
              </w:rPr>
              <w:tab/>
            </w:r>
            <w:r w:rsidR="004D0D78" w:rsidRPr="004D0D78">
              <w:rPr>
                <w:rStyle w:val="Hyperlink"/>
                <w:i w:val="0"/>
                <w:noProof/>
              </w:rPr>
              <w:t>Non-functional Requirement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_Toc437560579 \h </w:instrText>
            </w:r>
            <w:r w:rsidR="004D0D78" w:rsidRPr="004D0D78">
              <w:rPr>
                <w:i w:val="0"/>
                <w:noProof/>
                <w:webHidden/>
              </w:rPr>
            </w:r>
            <w:r w:rsidR="004D0D78" w:rsidRPr="004D0D78">
              <w:rPr>
                <w:i w:val="0"/>
                <w:noProof/>
                <w:webHidden/>
              </w:rPr>
              <w:fldChar w:fldCharType="separate"/>
            </w:r>
            <w:r w:rsidR="007A1B94">
              <w:rPr>
                <w:i w:val="0"/>
                <w:noProof/>
                <w:webHidden/>
              </w:rPr>
              <w:t>20</w:t>
            </w:r>
            <w:r w:rsidR="004D0D78" w:rsidRPr="004D0D78">
              <w:rPr>
                <w:i w:val="0"/>
                <w:noProof/>
                <w:webHidden/>
              </w:rPr>
              <w:fldChar w:fldCharType="end"/>
            </w:r>
          </w:hyperlink>
        </w:p>
        <w:p w14:paraId="6689B75D" w14:textId="77777777" w:rsidR="004D0D78" w:rsidRPr="004D0D78" w:rsidRDefault="00D77317">
          <w:pPr>
            <w:pStyle w:val="TOC2"/>
            <w:rPr>
              <w:iCs w:val="0"/>
              <w:sz w:val="22"/>
              <w:szCs w:val="22"/>
            </w:rPr>
          </w:pPr>
          <w:hyperlink w:anchor="_Toc437560580" w:history="1">
            <w:r w:rsidR="004D0D78" w:rsidRPr="004D0D78">
              <w:rPr>
                <w:rStyle w:val="Hyperlink"/>
                <w:sz w:val="22"/>
                <w:szCs w:val="22"/>
              </w:rPr>
              <w:t>3.3</w:t>
            </w:r>
            <w:r w:rsidR="004D0D78" w:rsidRPr="004D0D78">
              <w:rPr>
                <w:iCs w:val="0"/>
                <w:sz w:val="22"/>
                <w:szCs w:val="22"/>
              </w:rPr>
              <w:tab/>
            </w:r>
            <w:r w:rsidR="004D0D78" w:rsidRPr="004D0D78">
              <w:rPr>
                <w:rStyle w:val="Hyperlink"/>
                <w:sz w:val="22"/>
                <w:szCs w:val="22"/>
              </w:rPr>
              <w:t>Software Requirements Specification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_Toc437560580 \h </w:instrText>
            </w:r>
            <w:r w:rsidR="004D0D78" w:rsidRPr="004D0D78">
              <w:rPr>
                <w:webHidden/>
                <w:sz w:val="22"/>
                <w:szCs w:val="22"/>
              </w:rPr>
            </w:r>
            <w:r w:rsidR="004D0D78" w:rsidRPr="004D0D78">
              <w:rPr>
                <w:webHidden/>
                <w:sz w:val="22"/>
                <w:szCs w:val="22"/>
              </w:rPr>
              <w:fldChar w:fldCharType="separate"/>
            </w:r>
            <w:r w:rsidR="007A1B94">
              <w:rPr>
                <w:webHidden/>
                <w:sz w:val="22"/>
                <w:szCs w:val="22"/>
              </w:rPr>
              <w:t>21</w:t>
            </w:r>
            <w:r w:rsidR="004D0D78" w:rsidRPr="004D0D78">
              <w:rPr>
                <w:webHidden/>
                <w:sz w:val="22"/>
                <w:szCs w:val="22"/>
              </w:rPr>
              <w:fldChar w:fldCharType="end"/>
            </w:r>
          </w:hyperlink>
        </w:p>
        <w:p w14:paraId="4C4C5FBF" w14:textId="77777777" w:rsidR="004D0D78" w:rsidRPr="004D0D78" w:rsidRDefault="00D77317">
          <w:pPr>
            <w:pStyle w:val="TOC3"/>
            <w:rPr>
              <w:i w:val="0"/>
              <w:iCs w:val="0"/>
              <w:noProof/>
            </w:rPr>
          </w:pPr>
          <w:hyperlink w:anchor="_Toc437560581" w:history="1">
            <w:r w:rsidR="004D0D78" w:rsidRPr="004D0D78">
              <w:rPr>
                <w:rStyle w:val="Hyperlink"/>
                <w:i w:val="0"/>
                <w:noProof/>
              </w:rPr>
              <w:t>3.3.1</w:t>
            </w:r>
            <w:r w:rsidR="004D0D78" w:rsidRPr="004D0D78">
              <w:rPr>
                <w:i w:val="0"/>
                <w:iCs w:val="0"/>
                <w:noProof/>
              </w:rPr>
              <w:tab/>
            </w:r>
            <w:r w:rsidR="004D0D78" w:rsidRPr="004D0D78">
              <w:rPr>
                <w:rStyle w:val="Hyperlink"/>
                <w:i w:val="0"/>
                <w:noProof/>
              </w:rPr>
              <w:t>Overall Description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_Toc437560581 \h </w:instrText>
            </w:r>
            <w:r w:rsidR="004D0D78" w:rsidRPr="004D0D78">
              <w:rPr>
                <w:i w:val="0"/>
                <w:noProof/>
                <w:webHidden/>
              </w:rPr>
            </w:r>
            <w:r w:rsidR="004D0D78" w:rsidRPr="004D0D78">
              <w:rPr>
                <w:i w:val="0"/>
                <w:noProof/>
                <w:webHidden/>
              </w:rPr>
              <w:fldChar w:fldCharType="separate"/>
            </w:r>
            <w:r w:rsidR="007A1B94">
              <w:rPr>
                <w:i w:val="0"/>
                <w:noProof/>
                <w:webHidden/>
              </w:rPr>
              <w:t>21</w:t>
            </w:r>
            <w:r w:rsidR="004D0D78" w:rsidRPr="004D0D78">
              <w:rPr>
                <w:i w:val="0"/>
                <w:noProof/>
                <w:webHidden/>
              </w:rPr>
              <w:fldChar w:fldCharType="end"/>
            </w:r>
          </w:hyperlink>
        </w:p>
        <w:p w14:paraId="290210FC" w14:textId="77777777" w:rsidR="004D0D78" w:rsidRPr="004D0D78" w:rsidRDefault="00D77317">
          <w:pPr>
            <w:pStyle w:val="TOC3"/>
            <w:rPr>
              <w:i w:val="0"/>
              <w:iCs w:val="0"/>
              <w:noProof/>
            </w:rPr>
          </w:pPr>
          <w:hyperlink w:anchor="_Toc437560582" w:history="1">
            <w:r w:rsidR="004D0D78" w:rsidRPr="004D0D78">
              <w:rPr>
                <w:rStyle w:val="Hyperlink"/>
                <w:i w:val="0"/>
                <w:noProof/>
              </w:rPr>
              <w:t>3.3.2</w:t>
            </w:r>
            <w:r w:rsidR="004D0D78" w:rsidRPr="004D0D78">
              <w:rPr>
                <w:i w:val="0"/>
                <w:iCs w:val="0"/>
                <w:noProof/>
              </w:rPr>
              <w:tab/>
            </w:r>
            <w:r w:rsidR="004D0D78" w:rsidRPr="004D0D78">
              <w:rPr>
                <w:rStyle w:val="Hyperlink"/>
                <w:i w:val="0"/>
                <w:noProof/>
              </w:rPr>
              <w:t>Functional Specification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_Toc437560582 \h </w:instrText>
            </w:r>
            <w:r w:rsidR="004D0D78" w:rsidRPr="004D0D78">
              <w:rPr>
                <w:i w:val="0"/>
                <w:noProof/>
                <w:webHidden/>
              </w:rPr>
            </w:r>
            <w:r w:rsidR="004D0D78" w:rsidRPr="004D0D78">
              <w:rPr>
                <w:i w:val="0"/>
                <w:noProof/>
                <w:webHidden/>
              </w:rPr>
              <w:fldChar w:fldCharType="separate"/>
            </w:r>
            <w:r w:rsidR="007A1B94">
              <w:rPr>
                <w:i w:val="0"/>
                <w:noProof/>
                <w:webHidden/>
              </w:rPr>
              <w:t>23</w:t>
            </w:r>
            <w:r w:rsidR="004D0D78" w:rsidRPr="004D0D78">
              <w:rPr>
                <w:i w:val="0"/>
                <w:noProof/>
                <w:webHidden/>
              </w:rPr>
              <w:fldChar w:fldCharType="end"/>
            </w:r>
          </w:hyperlink>
        </w:p>
        <w:p w14:paraId="4F524AEB" w14:textId="77777777" w:rsidR="004D0D78" w:rsidRPr="004D0D78" w:rsidRDefault="00D77317">
          <w:pPr>
            <w:pStyle w:val="TOC3"/>
            <w:rPr>
              <w:i w:val="0"/>
              <w:iCs w:val="0"/>
              <w:noProof/>
            </w:rPr>
          </w:pPr>
          <w:hyperlink w:anchor="_Toc437560583" w:history="1">
            <w:r w:rsidR="004D0D78" w:rsidRPr="004D0D78">
              <w:rPr>
                <w:rStyle w:val="Hyperlink"/>
                <w:i w:val="0"/>
                <w:noProof/>
              </w:rPr>
              <w:t>3.3.3</w:t>
            </w:r>
            <w:r w:rsidR="004D0D78" w:rsidRPr="004D0D78">
              <w:rPr>
                <w:i w:val="0"/>
                <w:iCs w:val="0"/>
                <w:noProof/>
              </w:rPr>
              <w:tab/>
            </w:r>
            <w:r w:rsidR="004D0D78" w:rsidRPr="004D0D78">
              <w:rPr>
                <w:rStyle w:val="Hyperlink"/>
                <w:i w:val="0"/>
                <w:noProof/>
              </w:rPr>
              <w:t>Non-Functional Specification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_Toc437560583 \h </w:instrText>
            </w:r>
            <w:r w:rsidR="004D0D78" w:rsidRPr="004D0D78">
              <w:rPr>
                <w:i w:val="0"/>
                <w:noProof/>
                <w:webHidden/>
              </w:rPr>
            </w:r>
            <w:r w:rsidR="004D0D78" w:rsidRPr="004D0D78">
              <w:rPr>
                <w:i w:val="0"/>
                <w:noProof/>
                <w:webHidden/>
              </w:rPr>
              <w:fldChar w:fldCharType="separate"/>
            </w:r>
            <w:r w:rsidR="007A1B94">
              <w:rPr>
                <w:i w:val="0"/>
                <w:noProof/>
                <w:webHidden/>
              </w:rPr>
              <w:t>99</w:t>
            </w:r>
            <w:r w:rsidR="004D0D78" w:rsidRPr="004D0D78">
              <w:rPr>
                <w:i w:val="0"/>
                <w:noProof/>
                <w:webHidden/>
              </w:rPr>
              <w:fldChar w:fldCharType="end"/>
            </w:r>
          </w:hyperlink>
        </w:p>
        <w:p w14:paraId="2310FC21" w14:textId="77777777" w:rsidR="004D0D78" w:rsidRPr="004D0D78" w:rsidRDefault="00D77317">
          <w:pPr>
            <w:pStyle w:val="TOC1"/>
            <w:rPr>
              <w:b w:val="0"/>
            </w:rPr>
          </w:pPr>
          <w:hyperlink w:anchor="_Toc437560584" w:history="1">
            <w:r w:rsidR="004D0D78" w:rsidRPr="004D0D78">
              <w:rPr>
                <w:rStyle w:val="Hyperlink"/>
              </w:rPr>
              <w:t>4</w:t>
            </w:r>
            <w:r w:rsidR="004D0D78" w:rsidRPr="004D0D78">
              <w:rPr>
                <w:b w:val="0"/>
              </w:rPr>
              <w:tab/>
            </w:r>
            <w:r w:rsidR="004D0D78" w:rsidRPr="004D0D78">
              <w:rPr>
                <w:rStyle w:val="Hyperlink"/>
              </w:rPr>
              <w:t>SOFTWARE DESIGN</w:t>
            </w:r>
            <w:r w:rsidR="004D0D78" w:rsidRPr="004D0D78">
              <w:rPr>
                <w:webHidden/>
              </w:rPr>
              <w:tab/>
            </w:r>
            <w:r w:rsidR="004D0D78" w:rsidRPr="004D0D78">
              <w:rPr>
                <w:webHidden/>
              </w:rPr>
              <w:fldChar w:fldCharType="begin"/>
            </w:r>
            <w:r w:rsidR="004D0D78" w:rsidRPr="004D0D78">
              <w:rPr>
                <w:webHidden/>
              </w:rPr>
              <w:instrText xml:space="preserve"> PAGEREF _Toc437560584 \h </w:instrText>
            </w:r>
            <w:r w:rsidR="004D0D78" w:rsidRPr="004D0D78">
              <w:rPr>
                <w:webHidden/>
              </w:rPr>
            </w:r>
            <w:r w:rsidR="004D0D78" w:rsidRPr="004D0D78">
              <w:rPr>
                <w:webHidden/>
              </w:rPr>
              <w:fldChar w:fldCharType="separate"/>
            </w:r>
            <w:r w:rsidR="007A1B94">
              <w:rPr>
                <w:webHidden/>
              </w:rPr>
              <w:t>101</w:t>
            </w:r>
            <w:r w:rsidR="004D0D78" w:rsidRPr="004D0D78">
              <w:rPr>
                <w:webHidden/>
              </w:rPr>
              <w:fldChar w:fldCharType="end"/>
            </w:r>
          </w:hyperlink>
        </w:p>
        <w:p w14:paraId="5DA540E6" w14:textId="77777777" w:rsidR="004D0D78" w:rsidRPr="004D0D78" w:rsidRDefault="00D77317">
          <w:pPr>
            <w:pStyle w:val="TOC2"/>
            <w:rPr>
              <w:iCs w:val="0"/>
              <w:sz w:val="22"/>
              <w:szCs w:val="22"/>
            </w:rPr>
          </w:pPr>
          <w:hyperlink w:anchor="_Toc437560585" w:history="1">
            <w:r w:rsidR="004D0D78" w:rsidRPr="004D0D78">
              <w:rPr>
                <w:rStyle w:val="Hyperlink"/>
                <w:sz w:val="22"/>
                <w:szCs w:val="22"/>
              </w:rPr>
              <w:t>4.1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_Toc437560585 \h </w:instrText>
            </w:r>
            <w:r w:rsidR="004D0D78" w:rsidRPr="004D0D78">
              <w:rPr>
                <w:webHidden/>
                <w:sz w:val="22"/>
                <w:szCs w:val="22"/>
              </w:rPr>
            </w:r>
            <w:r w:rsidR="004D0D78" w:rsidRPr="004D0D78">
              <w:rPr>
                <w:webHidden/>
                <w:sz w:val="22"/>
                <w:szCs w:val="22"/>
              </w:rPr>
              <w:fldChar w:fldCharType="separate"/>
            </w:r>
            <w:r w:rsidR="007A1B94">
              <w:rPr>
                <w:webHidden/>
                <w:sz w:val="22"/>
                <w:szCs w:val="22"/>
              </w:rPr>
              <w:t>101</w:t>
            </w:r>
            <w:r w:rsidR="004D0D78" w:rsidRPr="004D0D78">
              <w:rPr>
                <w:webHidden/>
                <w:sz w:val="22"/>
                <w:szCs w:val="22"/>
              </w:rPr>
              <w:fldChar w:fldCharType="end"/>
            </w:r>
          </w:hyperlink>
        </w:p>
        <w:p w14:paraId="27B79943" w14:textId="77777777" w:rsidR="004D0D78" w:rsidRPr="004D0D78" w:rsidRDefault="00D77317">
          <w:pPr>
            <w:pStyle w:val="TOC3"/>
            <w:rPr>
              <w:i w:val="0"/>
              <w:iCs w:val="0"/>
              <w:noProof/>
            </w:rPr>
          </w:pPr>
          <w:hyperlink w:anchor="_Toc437560586" w:history="1">
            <w:r w:rsidR="004D0D78" w:rsidRPr="004D0D78">
              <w:rPr>
                <w:rStyle w:val="Hyperlink"/>
                <w:i w:val="0"/>
                <w:noProof/>
              </w:rPr>
              <w:t>4.1.1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_Toc437560586 \h </w:instrText>
            </w:r>
            <w:r w:rsidR="004D0D78" w:rsidRPr="004D0D78">
              <w:rPr>
                <w:i w:val="0"/>
                <w:noProof/>
                <w:webHidden/>
              </w:rPr>
            </w:r>
            <w:r w:rsidR="004D0D78" w:rsidRPr="004D0D78">
              <w:rPr>
                <w:i w:val="0"/>
                <w:noProof/>
                <w:webHidden/>
              </w:rPr>
              <w:fldChar w:fldCharType="separate"/>
            </w:r>
            <w:r w:rsidR="007A1B94">
              <w:rPr>
                <w:i w:val="0"/>
                <w:noProof/>
                <w:webHidden/>
              </w:rPr>
              <w:t>101</w:t>
            </w:r>
            <w:r w:rsidR="004D0D78" w:rsidRPr="004D0D78">
              <w:rPr>
                <w:i w:val="0"/>
                <w:noProof/>
                <w:webHidden/>
              </w:rPr>
              <w:fldChar w:fldCharType="end"/>
            </w:r>
          </w:hyperlink>
        </w:p>
        <w:p w14:paraId="497F73C9" w14:textId="77777777" w:rsidR="004D0D78" w:rsidRPr="004D0D78" w:rsidRDefault="00D77317">
          <w:pPr>
            <w:pStyle w:val="TOC3"/>
            <w:rPr>
              <w:i w:val="0"/>
              <w:iCs w:val="0"/>
              <w:noProof/>
            </w:rPr>
          </w:pPr>
          <w:hyperlink w:anchor="_Toc437560587" w:history="1">
            <w:r w:rsidR="004D0D78" w:rsidRPr="004D0D78">
              <w:rPr>
                <w:rStyle w:val="Hyperlink"/>
                <w:i w:val="0"/>
                <w:noProof/>
              </w:rPr>
              <w:t>4.1.2</w:t>
            </w:r>
            <w:r w:rsidR="004D0D78" w:rsidRPr="004D0D78">
              <w:rPr>
                <w:i w:val="0"/>
                <w:iCs w:val="0"/>
                <w:noProof/>
              </w:rPr>
              <w:tab/>
            </w:r>
            <w:r w:rsidR="004D0D78" w:rsidRPr="004D0D78">
              <w:rPr>
                <w:rStyle w:val="Hyperlink"/>
                <w:i w:val="0"/>
                <w:noProof/>
              </w:rPr>
              <w:t>Definitions, Acronyms, Abbreviations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_Toc437560587 \h </w:instrText>
            </w:r>
            <w:r w:rsidR="004D0D78" w:rsidRPr="004D0D78">
              <w:rPr>
                <w:i w:val="0"/>
                <w:noProof/>
                <w:webHidden/>
              </w:rPr>
            </w:r>
            <w:r w:rsidR="004D0D78" w:rsidRPr="004D0D78">
              <w:rPr>
                <w:i w:val="0"/>
                <w:noProof/>
                <w:webHidden/>
              </w:rPr>
              <w:fldChar w:fldCharType="separate"/>
            </w:r>
            <w:r w:rsidR="007A1B94">
              <w:rPr>
                <w:i w:val="0"/>
                <w:noProof/>
                <w:webHidden/>
              </w:rPr>
              <w:t>101</w:t>
            </w:r>
            <w:r w:rsidR="004D0D78" w:rsidRPr="004D0D78">
              <w:rPr>
                <w:i w:val="0"/>
                <w:noProof/>
                <w:webHidden/>
              </w:rPr>
              <w:fldChar w:fldCharType="end"/>
            </w:r>
          </w:hyperlink>
        </w:p>
        <w:p w14:paraId="3989B4B2" w14:textId="77777777" w:rsidR="004D0D78" w:rsidRPr="004D0D78" w:rsidRDefault="00D77317">
          <w:pPr>
            <w:pStyle w:val="TOC2"/>
            <w:rPr>
              <w:iCs w:val="0"/>
              <w:sz w:val="22"/>
              <w:szCs w:val="22"/>
            </w:rPr>
          </w:pPr>
          <w:hyperlink w:anchor="_Toc437560588" w:history="1">
            <w:r w:rsidR="004D0D78" w:rsidRPr="004D0D78">
              <w:rPr>
                <w:rStyle w:val="Hyperlink"/>
                <w:sz w:val="22"/>
                <w:szCs w:val="22"/>
              </w:rPr>
              <w:t>4.2</w:t>
            </w:r>
            <w:r w:rsidR="004D0D78" w:rsidRPr="004D0D78">
              <w:rPr>
                <w:iCs w:val="0"/>
                <w:sz w:val="22"/>
                <w:szCs w:val="22"/>
              </w:rPr>
              <w:tab/>
            </w:r>
            <w:r w:rsidR="004D0D78" w:rsidRPr="004D0D78">
              <w:rPr>
                <w:rStyle w:val="Hyperlink"/>
                <w:sz w:val="22"/>
                <w:szCs w:val="22"/>
              </w:rPr>
              <w:t>Architecture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_Toc437560588 \h </w:instrText>
            </w:r>
            <w:r w:rsidR="004D0D78" w:rsidRPr="004D0D78">
              <w:rPr>
                <w:webHidden/>
                <w:sz w:val="22"/>
                <w:szCs w:val="22"/>
              </w:rPr>
            </w:r>
            <w:r w:rsidR="004D0D78" w:rsidRPr="004D0D78">
              <w:rPr>
                <w:webHidden/>
                <w:sz w:val="22"/>
                <w:szCs w:val="22"/>
              </w:rPr>
              <w:fldChar w:fldCharType="separate"/>
            </w:r>
            <w:r w:rsidR="007A1B94">
              <w:rPr>
                <w:webHidden/>
                <w:sz w:val="22"/>
                <w:szCs w:val="22"/>
              </w:rPr>
              <w:t>101</w:t>
            </w:r>
            <w:r w:rsidR="004D0D78" w:rsidRPr="004D0D78">
              <w:rPr>
                <w:webHidden/>
                <w:sz w:val="22"/>
                <w:szCs w:val="22"/>
              </w:rPr>
              <w:fldChar w:fldCharType="end"/>
            </w:r>
          </w:hyperlink>
        </w:p>
        <w:p w14:paraId="72E5DFDC" w14:textId="77777777" w:rsidR="004D0D78" w:rsidRPr="004D0D78" w:rsidRDefault="00D77317">
          <w:pPr>
            <w:pStyle w:val="TOC3"/>
            <w:rPr>
              <w:i w:val="0"/>
              <w:iCs w:val="0"/>
              <w:noProof/>
            </w:rPr>
          </w:pPr>
          <w:hyperlink w:anchor="_Toc437560589" w:history="1">
            <w:r w:rsidR="004D0D78" w:rsidRPr="004D0D78">
              <w:rPr>
                <w:rStyle w:val="Hyperlink"/>
                <w:i w:val="0"/>
                <w:noProof/>
              </w:rPr>
              <w:t>4.2.1</w:t>
            </w:r>
            <w:r w:rsidR="004D0D78" w:rsidRPr="004D0D78">
              <w:rPr>
                <w:i w:val="0"/>
                <w:iCs w:val="0"/>
                <w:noProof/>
              </w:rPr>
              <w:tab/>
            </w:r>
            <w:r w:rsidR="004D0D78" w:rsidRPr="004D0D78">
              <w:rPr>
                <w:rStyle w:val="Hyperlink"/>
                <w:i w:val="0"/>
                <w:noProof/>
              </w:rPr>
              <w:t>Choice of Architecture Design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_Toc437560589 \h </w:instrText>
            </w:r>
            <w:r w:rsidR="004D0D78" w:rsidRPr="004D0D78">
              <w:rPr>
                <w:i w:val="0"/>
                <w:noProof/>
                <w:webHidden/>
              </w:rPr>
            </w:r>
            <w:r w:rsidR="004D0D78" w:rsidRPr="004D0D78">
              <w:rPr>
                <w:i w:val="0"/>
                <w:noProof/>
                <w:webHidden/>
              </w:rPr>
              <w:fldChar w:fldCharType="separate"/>
            </w:r>
            <w:r w:rsidR="007A1B94">
              <w:rPr>
                <w:i w:val="0"/>
                <w:noProof/>
                <w:webHidden/>
              </w:rPr>
              <w:t>101</w:t>
            </w:r>
            <w:r w:rsidR="004D0D78" w:rsidRPr="004D0D78">
              <w:rPr>
                <w:i w:val="0"/>
                <w:noProof/>
                <w:webHidden/>
              </w:rPr>
              <w:fldChar w:fldCharType="end"/>
            </w:r>
          </w:hyperlink>
        </w:p>
        <w:p w14:paraId="77C9FAE5" w14:textId="77777777" w:rsidR="004D0D78" w:rsidRPr="004D0D78" w:rsidRDefault="00D77317">
          <w:pPr>
            <w:pStyle w:val="TOC3"/>
            <w:rPr>
              <w:i w:val="0"/>
              <w:iCs w:val="0"/>
              <w:noProof/>
            </w:rPr>
          </w:pPr>
          <w:hyperlink w:anchor="_Toc437560590" w:history="1">
            <w:r w:rsidR="004D0D78" w:rsidRPr="004D0D78">
              <w:rPr>
                <w:rStyle w:val="Hyperlink"/>
                <w:i w:val="0"/>
                <w:noProof/>
              </w:rPr>
              <w:t>4.2.2</w:t>
            </w:r>
            <w:r w:rsidR="004D0D78" w:rsidRPr="004D0D78">
              <w:rPr>
                <w:i w:val="0"/>
                <w:iCs w:val="0"/>
                <w:noProof/>
              </w:rPr>
              <w:tab/>
            </w:r>
            <w:r w:rsidR="004D0D78" w:rsidRPr="004D0D78">
              <w:rPr>
                <w:rStyle w:val="Hyperlink"/>
                <w:i w:val="0"/>
                <w:noProof/>
              </w:rPr>
              <w:t>Architecture Representation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_Toc437560590 \h </w:instrText>
            </w:r>
            <w:r w:rsidR="004D0D78" w:rsidRPr="004D0D78">
              <w:rPr>
                <w:i w:val="0"/>
                <w:noProof/>
                <w:webHidden/>
              </w:rPr>
            </w:r>
            <w:r w:rsidR="004D0D78" w:rsidRPr="004D0D78">
              <w:rPr>
                <w:i w:val="0"/>
                <w:noProof/>
                <w:webHidden/>
              </w:rPr>
              <w:fldChar w:fldCharType="separate"/>
            </w:r>
            <w:r w:rsidR="007A1B94">
              <w:rPr>
                <w:i w:val="0"/>
                <w:noProof/>
                <w:webHidden/>
              </w:rPr>
              <w:t>107</w:t>
            </w:r>
            <w:r w:rsidR="004D0D78" w:rsidRPr="004D0D78">
              <w:rPr>
                <w:i w:val="0"/>
                <w:noProof/>
                <w:webHidden/>
              </w:rPr>
              <w:fldChar w:fldCharType="end"/>
            </w:r>
          </w:hyperlink>
        </w:p>
        <w:p w14:paraId="1AAB2CB0" w14:textId="77777777" w:rsidR="004D0D78" w:rsidRPr="004D0D78" w:rsidRDefault="00D77317">
          <w:pPr>
            <w:pStyle w:val="TOC3"/>
            <w:rPr>
              <w:i w:val="0"/>
              <w:iCs w:val="0"/>
              <w:noProof/>
            </w:rPr>
          </w:pPr>
          <w:hyperlink w:anchor="_Toc437560591" w:history="1">
            <w:r w:rsidR="004D0D78" w:rsidRPr="004D0D78">
              <w:rPr>
                <w:rStyle w:val="Hyperlink"/>
                <w:i w:val="0"/>
                <w:noProof/>
              </w:rPr>
              <w:t>4.2.3</w:t>
            </w:r>
            <w:r w:rsidR="004D0D78" w:rsidRPr="004D0D78">
              <w:rPr>
                <w:i w:val="0"/>
                <w:iCs w:val="0"/>
                <w:noProof/>
              </w:rPr>
              <w:tab/>
            </w:r>
            <w:r w:rsidR="004D0D78" w:rsidRPr="004D0D78">
              <w:rPr>
                <w:rStyle w:val="Hyperlink"/>
                <w:i w:val="0"/>
                <w:noProof/>
              </w:rPr>
              <w:t>Architectural Goals and 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_Toc437560591 \h </w:instrText>
            </w:r>
            <w:r w:rsidR="004D0D78" w:rsidRPr="004D0D78">
              <w:rPr>
                <w:i w:val="0"/>
                <w:noProof/>
                <w:webHidden/>
              </w:rPr>
            </w:r>
            <w:r w:rsidR="004D0D78" w:rsidRPr="004D0D78">
              <w:rPr>
                <w:i w:val="0"/>
                <w:noProof/>
                <w:webHidden/>
              </w:rPr>
              <w:fldChar w:fldCharType="separate"/>
            </w:r>
            <w:r w:rsidR="007A1B94">
              <w:rPr>
                <w:i w:val="0"/>
                <w:noProof/>
                <w:webHidden/>
              </w:rPr>
              <w:t>108</w:t>
            </w:r>
            <w:r w:rsidR="004D0D78" w:rsidRPr="004D0D78">
              <w:rPr>
                <w:i w:val="0"/>
                <w:noProof/>
                <w:webHidden/>
              </w:rPr>
              <w:fldChar w:fldCharType="end"/>
            </w:r>
          </w:hyperlink>
        </w:p>
        <w:p w14:paraId="33DE1B67" w14:textId="77777777" w:rsidR="004D0D78" w:rsidRPr="004D0D78" w:rsidRDefault="00D77317">
          <w:pPr>
            <w:pStyle w:val="TOC3"/>
            <w:rPr>
              <w:i w:val="0"/>
              <w:iCs w:val="0"/>
              <w:noProof/>
            </w:rPr>
          </w:pPr>
          <w:hyperlink w:anchor="_Toc437560592" w:history="1">
            <w:r w:rsidR="004D0D78" w:rsidRPr="004D0D78">
              <w:rPr>
                <w:rStyle w:val="Hyperlink"/>
                <w:i w:val="0"/>
                <w:noProof/>
              </w:rPr>
              <w:t>4.2.4</w:t>
            </w:r>
            <w:r w:rsidR="004D0D78" w:rsidRPr="004D0D78">
              <w:rPr>
                <w:i w:val="0"/>
                <w:iCs w:val="0"/>
                <w:noProof/>
              </w:rPr>
              <w:tab/>
            </w:r>
            <w:r w:rsidR="004D0D78" w:rsidRPr="004D0D78">
              <w:rPr>
                <w:rStyle w:val="Hyperlink"/>
                <w:i w:val="0"/>
                <w:noProof/>
              </w:rPr>
              <w:t>Logical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_Toc437560592 \h </w:instrText>
            </w:r>
            <w:r w:rsidR="004D0D78" w:rsidRPr="004D0D78">
              <w:rPr>
                <w:i w:val="0"/>
                <w:noProof/>
                <w:webHidden/>
              </w:rPr>
            </w:r>
            <w:r w:rsidR="004D0D78" w:rsidRPr="004D0D78">
              <w:rPr>
                <w:i w:val="0"/>
                <w:noProof/>
                <w:webHidden/>
              </w:rPr>
              <w:fldChar w:fldCharType="separate"/>
            </w:r>
            <w:r w:rsidR="007A1B94">
              <w:rPr>
                <w:i w:val="0"/>
                <w:noProof/>
                <w:webHidden/>
              </w:rPr>
              <w:t>109</w:t>
            </w:r>
            <w:r w:rsidR="004D0D78" w:rsidRPr="004D0D78">
              <w:rPr>
                <w:i w:val="0"/>
                <w:noProof/>
                <w:webHidden/>
              </w:rPr>
              <w:fldChar w:fldCharType="end"/>
            </w:r>
          </w:hyperlink>
        </w:p>
        <w:p w14:paraId="6ACE127C" w14:textId="77777777" w:rsidR="004D0D78" w:rsidRPr="004D0D78" w:rsidRDefault="00D77317">
          <w:pPr>
            <w:pStyle w:val="TOC3"/>
            <w:rPr>
              <w:i w:val="0"/>
              <w:iCs w:val="0"/>
              <w:noProof/>
            </w:rPr>
          </w:pPr>
          <w:hyperlink w:anchor="_Toc437560593" w:history="1">
            <w:r w:rsidR="004D0D78" w:rsidRPr="004D0D78">
              <w:rPr>
                <w:rStyle w:val="Hyperlink"/>
                <w:i w:val="0"/>
                <w:noProof/>
              </w:rPr>
              <w:t>4.2.5</w:t>
            </w:r>
            <w:r w:rsidR="004D0D78" w:rsidRPr="004D0D78">
              <w:rPr>
                <w:i w:val="0"/>
                <w:iCs w:val="0"/>
                <w:noProof/>
              </w:rPr>
              <w:tab/>
            </w:r>
            <w:r w:rsidR="004D0D78" w:rsidRPr="004D0D78">
              <w:rPr>
                <w:rStyle w:val="Hyperlink"/>
                <w:i w:val="0"/>
                <w:noProof/>
              </w:rPr>
              <w:t>Process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_Toc437560593 \h </w:instrText>
            </w:r>
            <w:r w:rsidR="004D0D78" w:rsidRPr="004D0D78">
              <w:rPr>
                <w:i w:val="0"/>
                <w:noProof/>
                <w:webHidden/>
              </w:rPr>
            </w:r>
            <w:r w:rsidR="004D0D78" w:rsidRPr="004D0D78">
              <w:rPr>
                <w:i w:val="0"/>
                <w:noProof/>
                <w:webHidden/>
              </w:rPr>
              <w:fldChar w:fldCharType="separate"/>
            </w:r>
            <w:r w:rsidR="007A1B94">
              <w:rPr>
                <w:i w:val="0"/>
                <w:noProof/>
                <w:webHidden/>
              </w:rPr>
              <w:t>113</w:t>
            </w:r>
            <w:r w:rsidR="004D0D78" w:rsidRPr="004D0D78">
              <w:rPr>
                <w:i w:val="0"/>
                <w:noProof/>
                <w:webHidden/>
              </w:rPr>
              <w:fldChar w:fldCharType="end"/>
            </w:r>
          </w:hyperlink>
        </w:p>
        <w:p w14:paraId="7EA8179A" w14:textId="77777777" w:rsidR="004D0D78" w:rsidRPr="004D0D78" w:rsidRDefault="00D77317">
          <w:pPr>
            <w:pStyle w:val="TOC3"/>
            <w:rPr>
              <w:i w:val="0"/>
              <w:iCs w:val="0"/>
              <w:noProof/>
            </w:rPr>
          </w:pPr>
          <w:hyperlink w:anchor="_Toc437560594" w:history="1">
            <w:r w:rsidR="004D0D78" w:rsidRPr="004D0D78">
              <w:rPr>
                <w:rStyle w:val="Hyperlink"/>
                <w:i w:val="0"/>
                <w:noProof/>
              </w:rPr>
              <w:t>4.2.6</w:t>
            </w:r>
            <w:r w:rsidR="004D0D78" w:rsidRPr="004D0D78">
              <w:rPr>
                <w:i w:val="0"/>
                <w:iCs w:val="0"/>
                <w:noProof/>
              </w:rPr>
              <w:tab/>
            </w:r>
            <w:r w:rsidR="004D0D78" w:rsidRPr="004D0D78">
              <w:rPr>
                <w:rStyle w:val="Hyperlink"/>
                <w:i w:val="0"/>
                <w:noProof/>
              </w:rPr>
              <w:t>Deployment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_Toc437560594 \h </w:instrText>
            </w:r>
            <w:r w:rsidR="004D0D78" w:rsidRPr="004D0D78">
              <w:rPr>
                <w:i w:val="0"/>
                <w:noProof/>
                <w:webHidden/>
              </w:rPr>
            </w:r>
            <w:r w:rsidR="004D0D78" w:rsidRPr="004D0D78">
              <w:rPr>
                <w:i w:val="0"/>
                <w:noProof/>
                <w:webHidden/>
              </w:rPr>
              <w:fldChar w:fldCharType="separate"/>
            </w:r>
            <w:r w:rsidR="007A1B94">
              <w:rPr>
                <w:i w:val="0"/>
                <w:noProof/>
                <w:webHidden/>
              </w:rPr>
              <w:t>115</w:t>
            </w:r>
            <w:r w:rsidR="004D0D78" w:rsidRPr="004D0D78">
              <w:rPr>
                <w:i w:val="0"/>
                <w:noProof/>
                <w:webHidden/>
              </w:rPr>
              <w:fldChar w:fldCharType="end"/>
            </w:r>
          </w:hyperlink>
        </w:p>
        <w:p w14:paraId="119E7931" w14:textId="77777777" w:rsidR="004D0D78" w:rsidRPr="004D0D78" w:rsidRDefault="00D77317">
          <w:pPr>
            <w:pStyle w:val="TOC2"/>
            <w:rPr>
              <w:iCs w:val="0"/>
              <w:sz w:val="22"/>
              <w:szCs w:val="22"/>
            </w:rPr>
          </w:pPr>
          <w:hyperlink w:anchor="_Toc437560595" w:history="1">
            <w:r w:rsidR="004D0D78" w:rsidRPr="004D0D78">
              <w:rPr>
                <w:rStyle w:val="Hyperlink"/>
                <w:sz w:val="22"/>
                <w:szCs w:val="22"/>
              </w:rPr>
              <w:t>4.3</w:t>
            </w:r>
            <w:r w:rsidR="004D0D78" w:rsidRPr="004D0D78">
              <w:rPr>
                <w:iCs w:val="0"/>
                <w:sz w:val="22"/>
                <w:szCs w:val="22"/>
              </w:rPr>
              <w:tab/>
            </w:r>
            <w:r w:rsidR="004D0D78" w:rsidRPr="004D0D78">
              <w:rPr>
                <w:rStyle w:val="Hyperlink"/>
                <w:sz w:val="22"/>
                <w:szCs w:val="22"/>
              </w:rPr>
              <w:t>Detail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_Toc437560595 \h </w:instrText>
            </w:r>
            <w:r w:rsidR="004D0D78" w:rsidRPr="004D0D78">
              <w:rPr>
                <w:webHidden/>
                <w:sz w:val="22"/>
                <w:szCs w:val="22"/>
              </w:rPr>
            </w:r>
            <w:r w:rsidR="004D0D78" w:rsidRPr="004D0D78">
              <w:rPr>
                <w:webHidden/>
                <w:sz w:val="22"/>
                <w:szCs w:val="22"/>
              </w:rPr>
              <w:fldChar w:fldCharType="separate"/>
            </w:r>
            <w:r w:rsidR="007A1B94">
              <w:rPr>
                <w:webHidden/>
                <w:sz w:val="22"/>
                <w:szCs w:val="22"/>
              </w:rPr>
              <w:t>116</w:t>
            </w:r>
            <w:r w:rsidR="004D0D78" w:rsidRPr="004D0D78">
              <w:rPr>
                <w:webHidden/>
                <w:sz w:val="22"/>
                <w:szCs w:val="22"/>
              </w:rPr>
              <w:fldChar w:fldCharType="end"/>
            </w:r>
          </w:hyperlink>
        </w:p>
        <w:p w14:paraId="079C053A" w14:textId="77777777" w:rsidR="004D0D78" w:rsidRPr="004D0D78" w:rsidRDefault="00D77317">
          <w:pPr>
            <w:pStyle w:val="TOC3"/>
            <w:rPr>
              <w:i w:val="0"/>
              <w:iCs w:val="0"/>
              <w:noProof/>
            </w:rPr>
          </w:pPr>
          <w:hyperlink w:anchor="_Toc437560596" w:history="1">
            <w:r w:rsidR="004D0D78" w:rsidRPr="004D0D78">
              <w:rPr>
                <w:rStyle w:val="Hyperlink"/>
                <w:i w:val="0"/>
                <w:noProof/>
              </w:rPr>
              <w:t>4.3.1</w:t>
            </w:r>
            <w:r w:rsidR="004D0D78" w:rsidRPr="004D0D78">
              <w:rPr>
                <w:i w:val="0"/>
                <w:iCs w:val="0"/>
                <w:noProof/>
              </w:rPr>
              <w:tab/>
            </w:r>
            <w:r w:rsidR="004D0D78" w:rsidRPr="004D0D78">
              <w:rPr>
                <w:rStyle w:val="Hyperlink"/>
                <w:i w:val="0"/>
                <w:noProof/>
              </w:rPr>
              <w:t>Package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_Toc437560596 \h </w:instrText>
            </w:r>
            <w:r w:rsidR="004D0D78" w:rsidRPr="004D0D78">
              <w:rPr>
                <w:i w:val="0"/>
                <w:noProof/>
                <w:webHidden/>
              </w:rPr>
            </w:r>
            <w:r w:rsidR="004D0D78" w:rsidRPr="004D0D78">
              <w:rPr>
                <w:i w:val="0"/>
                <w:noProof/>
                <w:webHidden/>
              </w:rPr>
              <w:fldChar w:fldCharType="separate"/>
            </w:r>
            <w:r w:rsidR="007A1B94">
              <w:rPr>
                <w:i w:val="0"/>
                <w:noProof/>
                <w:webHidden/>
              </w:rPr>
              <w:t>116</w:t>
            </w:r>
            <w:r w:rsidR="004D0D78" w:rsidRPr="004D0D78">
              <w:rPr>
                <w:i w:val="0"/>
                <w:noProof/>
                <w:webHidden/>
              </w:rPr>
              <w:fldChar w:fldCharType="end"/>
            </w:r>
          </w:hyperlink>
        </w:p>
        <w:p w14:paraId="07812CEF" w14:textId="77777777" w:rsidR="004D0D78" w:rsidRPr="004D0D78" w:rsidRDefault="00D77317">
          <w:pPr>
            <w:pStyle w:val="TOC3"/>
            <w:rPr>
              <w:i w:val="0"/>
              <w:iCs w:val="0"/>
              <w:noProof/>
            </w:rPr>
          </w:pPr>
          <w:hyperlink w:anchor="_Toc437560597" w:history="1">
            <w:r w:rsidR="004D0D78" w:rsidRPr="004D0D78">
              <w:rPr>
                <w:rStyle w:val="Hyperlink"/>
                <w:i w:val="0"/>
                <w:noProof/>
              </w:rPr>
              <w:t>4.3.2</w:t>
            </w:r>
            <w:r w:rsidR="004D0D78" w:rsidRPr="004D0D78">
              <w:rPr>
                <w:i w:val="0"/>
                <w:iCs w:val="0"/>
                <w:noProof/>
              </w:rPr>
              <w:tab/>
            </w:r>
            <w:r w:rsidR="004D0D78" w:rsidRPr="004D0D78">
              <w:rPr>
                <w:rStyle w:val="Hyperlink"/>
                <w:i w:val="0"/>
                <w:noProof/>
              </w:rPr>
              <w:t>Function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_Toc437560597 \h </w:instrText>
            </w:r>
            <w:r w:rsidR="004D0D78" w:rsidRPr="004D0D78">
              <w:rPr>
                <w:i w:val="0"/>
                <w:noProof/>
                <w:webHidden/>
              </w:rPr>
            </w:r>
            <w:r w:rsidR="004D0D78" w:rsidRPr="004D0D78">
              <w:rPr>
                <w:i w:val="0"/>
                <w:noProof/>
                <w:webHidden/>
              </w:rPr>
              <w:fldChar w:fldCharType="separate"/>
            </w:r>
            <w:r w:rsidR="007A1B94">
              <w:rPr>
                <w:i w:val="0"/>
                <w:noProof/>
                <w:webHidden/>
              </w:rPr>
              <w:t>144</w:t>
            </w:r>
            <w:r w:rsidR="004D0D78" w:rsidRPr="004D0D78">
              <w:rPr>
                <w:i w:val="0"/>
                <w:noProof/>
                <w:webHidden/>
              </w:rPr>
              <w:fldChar w:fldCharType="end"/>
            </w:r>
          </w:hyperlink>
        </w:p>
        <w:p w14:paraId="01A57C68" w14:textId="77777777" w:rsidR="004D0D78" w:rsidRPr="004D0D78" w:rsidRDefault="00D77317">
          <w:pPr>
            <w:pStyle w:val="TOC2"/>
            <w:rPr>
              <w:iCs w:val="0"/>
              <w:sz w:val="22"/>
              <w:szCs w:val="22"/>
            </w:rPr>
          </w:pPr>
          <w:hyperlink w:anchor="_Toc437560598" w:history="1">
            <w:r w:rsidR="004D0D78" w:rsidRPr="004D0D78">
              <w:rPr>
                <w:rStyle w:val="Hyperlink"/>
                <w:sz w:val="22"/>
                <w:szCs w:val="22"/>
              </w:rPr>
              <w:t>4.4</w:t>
            </w:r>
            <w:r w:rsidR="004D0D78" w:rsidRPr="004D0D78">
              <w:rPr>
                <w:iCs w:val="0"/>
                <w:sz w:val="22"/>
                <w:szCs w:val="22"/>
              </w:rPr>
              <w:tab/>
            </w:r>
            <w:r w:rsidR="004D0D78" w:rsidRPr="004D0D78">
              <w:rPr>
                <w:rStyle w:val="Hyperlink"/>
                <w:sz w:val="22"/>
                <w:szCs w:val="22"/>
              </w:rPr>
              <w:t>Data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_Toc437560598 \h </w:instrText>
            </w:r>
            <w:r w:rsidR="004D0D78" w:rsidRPr="004D0D78">
              <w:rPr>
                <w:webHidden/>
                <w:sz w:val="22"/>
                <w:szCs w:val="22"/>
              </w:rPr>
            </w:r>
            <w:r w:rsidR="004D0D78" w:rsidRPr="004D0D78">
              <w:rPr>
                <w:webHidden/>
                <w:sz w:val="22"/>
                <w:szCs w:val="22"/>
              </w:rPr>
              <w:fldChar w:fldCharType="separate"/>
            </w:r>
            <w:r w:rsidR="007A1B94">
              <w:rPr>
                <w:webHidden/>
                <w:sz w:val="22"/>
                <w:szCs w:val="22"/>
              </w:rPr>
              <w:t>174</w:t>
            </w:r>
            <w:r w:rsidR="004D0D78" w:rsidRPr="004D0D78">
              <w:rPr>
                <w:webHidden/>
                <w:sz w:val="22"/>
                <w:szCs w:val="22"/>
              </w:rPr>
              <w:fldChar w:fldCharType="end"/>
            </w:r>
          </w:hyperlink>
        </w:p>
        <w:p w14:paraId="44A2625F" w14:textId="77777777" w:rsidR="004D0D78" w:rsidRPr="004D0D78" w:rsidRDefault="00D77317">
          <w:pPr>
            <w:pStyle w:val="TOC3"/>
            <w:rPr>
              <w:i w:val="0"/>
              <w:iCs w:val="0"/>
              <w:noProof/>
            </w:rPr>
          </w:pPr>
          <w:hyperlink w:anchor="_Toc437560599" w:history="1">
            <w:r w:rsidR="004D0D78" w:rsidRPr="004D0D78">
              <w:rPr>
                <w:rStyle w:val="Hyperlink"/>
                <w:i w:val="0"/>
                <w:noProof/>
              </w:rPr>
              <w:t>4.4.1</w:t>
            </w:r>
            <w:r w:rsidR="004D0D78" w:rsidRPr="004D0D78">
              <w:rPr>
                <w:i w:val="0"/>
                <w:iCs w:val="0"/>
                <w:noProof/>
              </w:rPr>
              <w:tab/>
            </w:r>
            <w:r w:rsidR="004D0D78" w:rsidRPr="004D0D78">
              <w:rPr>
                <w:rStyle w:val="Hyperlink"/>
                <w:i w:val="0"/>
                <w:noProof/>
              </w:rPr>
              <w:t>Entity Relationship Diagram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_Toc437560599 \h </w:instrText>
            </w:r>
            <w:r w:rsidR="004D0D78" w:rsidRPr="004D0D78">
              <w:rPr>
                <w:i w:val="0"/>
                <w:noProof/>
                <w:webHidden/>
              </w:rPr>
            </w:r>
            <w:r w:rsidR="004D0D78" w:rsidRPr="004D0D78">
              <w:rPr>
                <w:i w:val="0"/>
                <w:noProof/>
                <w:webHidden/>
              </w:rPr>
              <w:fldChar w:fldCharType="separate"/>
            </w:r>
            <w:r w:rsidR="007A1B94">
              <w:rPr>
                <w:i w:val="0"/>
                <w:noProof/>
                <w:webHidden/>
              </w:rPr>
              <w:t>174</w:t>
            </w:r>
            <w:r w:rsidR="004D0D78" w:rsidRPr="004D0D78">
              <w:rPr>
                <w:i w:val="0"/>
                <w:noProof/>
                <w:webHidden/>
              </w:rPr>
              <w:fldChar w:fldCharType="end"/>
            </w:r>
          </w:hyperlink>
        </w:p>
        <w:p w14:paraId="24A4A005" w14:textId="77777777" w:rsidR="004D0D78" w:rsidRPr="004D0D78" w:rsidRDefault="00D77317">
          <w:pPr>
            <w:pStyle w:val="TOC3"/>
            <w:rPr>
              <w:i w:val="0"/>
              <w:iCs w:val="0"/>
              <w:noProof/>
            </w:rPr>
          </w:pPr>
          <w:hyperlink w:anchor="_Toc437560600" w:history="1">
            <w:r w:rsidR="004D0D78" w:rsidRPr="004D0D78">
              <w:rPr>
                <w:rStyle w:val="Hyperlink"/>
                <w:i w:val="0"/>
                <w:noProof/>
              </w:rPr>
              <w:t>4.4.2</w:t>
            </w:r>
            <w:r w:rsidR="004D0D78" w:rsidRPr="004D0D78">
              <w:rPr>
                <w:i w:val="0"/>
                <w:iCs w:val="0"/>
                <w:noProof/>
              </w:rPr>
              <w:tab/>
            </w:r>
            <w:r w:rsidR="004D0D78" w:rsidRPr="004D0D78">
              <w:rPr>
                <w:rStyle w:val="Hyperlink"/>
                <w:i w:val="0"/>
                <w:noProof/>
              </w:rPr>
              <w:t>Table Diagram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_Toc437560600 \h </w:instrText>
            </w:r>
            <w:r w:rsidR="004D0D78" w:rsidRPr="004D0D78">
              <w:rPr>
                <w:i w:val="0"/>
                <w:noProof/>
                <w:webHidden/>
              </w:rPr>
            </w:r>
            <w:r w:rsidR="004D0D78" w:rsidRPr="004D0D78">
              <w:rPr>
                <w:i w:val="0"/>
                <w:noProof/>
                <w:webHidden/>
              </w:rPr>
              <w:fldChar w:fldCharType="separate"/>
            </w:r>
            <w:r w:rsidR="007A1B94">
              <w:rPr>
                <w:i w:val="0"/>
                <w:noProof/>
                <w:webHidden/>
              </w:rPr>
              <w:t>176</w:t>
            </w:r>
            <w:r w:rsidR="004D0D78" w:rsidRPr="004D0D78">
              <w:rPr>
                <w:i w:val="0"/>
                <w:noProof/>
                <w:webHidden/>
              </w:rPr>
              <w:fldChar w:fldCharType="end"/>
            </w:r>
          </w:hyperlink>
        </w:p>
        <w:p w14:paraId="5A9BA606" w14:textId="77777777" w:rsidR="004D0D78" w:rsidRPr="004D0D78" w:rsidRDefault="00D77317">
          <w:pPr>
            <w:pStyle w:val="TOC2"/>
            <w:rPr>
              <w:iCs w:val="0"/>
              <w:sz w:val="22"/>
              <w:szCs w:val="22"/>
            </w:rPr>
          </w:pPr>
          <w:hyperlink w:anchor="_Toc437560601" w:history="1">
            <w:r w:rsidR="004D0D78" w:rsidRPr="004D0D78">
              <w:rPr>
                <w:rStyle w:val="Hyperlink"/>
                <w:sz w:val="22"/>
                <w:szCs w:val="22"/>
              </w:rPr>
              <w:t>4.5</w:t>
            </w:r>
            <w:r w:rsidR="004D0D78" w:rsidRPr="004D0D78">
              <w:rPr>
                <w:iCs w:val="0"/>
                <w:sz w:val="22"/>
                <w:szCs w:val="22"/>
              </w:rPr>
              <w:tab/>
            </w:r>
            <w:r w:rsidR="004D0D78" w:rsidRPr="004D0D78">
              <w:rPr>
                <w:rStyle w:val="Hyperlink"/>
                <w:sz w:val="22"/>
                <w:szCs w:val="22"/>
              </w:rPr>
              <w:t>Screen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_Toc437560601 \h </w:instrText>
            </w:r>
            <w:r w:rsidR="004D0D78" w:rsidRPr="004D0D78">
              <w:rPr>
                <w:webHidden/>
                <w:sz w:val="22"/>
                <w:szCs w:val="22"/>
              </w:rPr>
            </w:r>
            <w:r w:rsidR="004D0D78" w:rsidRPr="004D0D78">
              <w:rPr>
                <w:webHidden/>
                <w:sz w:val="22"/>
                <w:szCs w:val="22"/>
              </w:rPr>
              <w:fldChar w:fldCharType="separate"/>
            </w:r>
            <w:r w:rsidR="007A1B94">
              <w:rPr>
                <w:webHidden/>
                <w:sz w:val="22"/>
                <w:szCs w:val="22"/>
              </w:rPr>
              <w:t>184</w:t>
            </w:r>
            <w:r w:rsidR="004D0D78" w:rsidRPr="004D0D78">
              <w:rPr>
                <w:webHidden/>
                <w:sz w:val="22"/>
                <w:szCs w:val="22"/>
              </w:rPr>
              <w:fldChar w:fldCharType="end"/>
            </w:r>
          </w:hyperlink>
        </w:p>
        <w:p w14:paraId="203D1597" w14:textId="77777777" w:rsidR="004D0D78" w:rsidRPr="004D0D78" w:rsidRDefault="00D77317">
          <w:pPr>
            <w:pStyle w:val="TOC3"/>
            <w:rPr>
              <w:i w:val="0"/>
              <w:iCs w:val="0"/>
              <w:noProof/>
            </w:rPr>
          </w:pPr>
          <w:hyperlink w:anchor="_Toc437560602" w:history="1">
            <w:r w:rsidR="004D0D78" w:rsidRPr="004D0D78">
              <w:rPr>
                <w:rStyle w:val="Hyperlink"/>
                <w:i w:val="0"/>
                <w:noProof/>
              </w:rPr>
              <w:t>4.5.1</w:t>
            </w:r>
            <w:r w:rsidR="004D0D78" w:rsidRPr="004D0D78">
              <w:rPr>
                <w:i w:val="0"/>
                <w:iCs w:val="0"/>
                <w:noProof/>
              </w:rPr>
              <w:tab/>
            </w:r>
            <w:r w:rsidR="004D0D78" w:rsidRPr="004D0D78">
              <w:rPr>
                <w:rStyle w:val="Hyperlink"/>
                <w:i w:val="0"/>
                <w:noProof/>
              </w:rPr>
              <w:t>User Client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_Toc437560602 \h </w:instrText>
            </w:r>
            <w:r w:rsidR="004D0D78" w:rsidRPr="004D0D78">
              <w:rPr>
                <w:i w:val="0"/>
                <w:noProof/>
                <w:webHidden/>
              </w:rPr>
            </w:r>
            <w:r w:rsidR="004D0D78" w:rsidRPr="004D0D78">
              <w:rPr>
                <w:i w:val="0"/>
                <w:noProof/>
                <w:webHidden/>
              </w:rPr>
              <w:fldChar w:fldCharType="separate"/>
            </w:r>
            <w:r w:rsidR="007A1B94">
              <w:rPr>
                <w:i w:val="0"/>
                <w:noProof/>
                <w:webHidden/>
              </w:rPr>
              <w:t>184</w:t>
            </w:r>
            <w:r w:rsidR="004D0D78" w:rsidRPr="004D0D78">
              <w:rPr>
                <w:i w:val="0"/>
                <w:noProof/>
                <w:webHidden/>
              </w:rPr>
              <w:fldChar w:fldCharType="end"/>
            </w:r>
          </w:hyperlink>
        </w:p>
        <w:p w14:paraId="6271FA6D" w14:textId="77777777" w:rsidR="004D0D78" w:rsidRPr="004D0D78" w:rsidRDefault="00D77317">
          <w:pPr>
            <w:pStyle w:val="TOC3"/>
            <w:rPr>
              <w:i w:val="0"/>
              <w:iCs w:val="0"/>
              <w:noProof/>
            </w:rPr>
          </w:pPr>
          <w:hyperlink w:anchor="_Toc437560603" w:history="1">
            <w:r w:rsidR="004D0D78" w:rsidRPr="004D0D78">
              <w:rPr>
                <w:rStyle w:val="Hyperlink"/>
                <w:i w:val="0"/>
                <w:noProof/>
              </w:rPr>
              <w:t>4.5.2</w:t>
            </w:r>
            <w:r w:rsidR="004D0D78" w:rsidRPr="004D0D78">
              <w:rPr>
                <w:i w:val="0"/>
                <w:iCs w:val="0"/>
                <w:noProof/>
              </w:rPr>
              <w:tab/>
            </w:r>
            <w:r w:rsidR="004D0D78" w:rsidRPr="004D0D78">
              <w:rPr>
                <w:rStyle w:val="Hyperlink"/>
                <w:i w:val="0"/>
                <w:noProof/>
              </w:rPr>
              <w:t>Admin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_Toc437560603 \h </w:instrText>
            </w:r>
            <w:r w:rsidR="004D0D78" w:rsidRPr="004D0D78">
              <w:rPr>
                <w:i w:val="0"/>
                <w:noProof/>
                <w:webHidden/>
              </w:rPr>
            </w:r>
            <w:r w:rsidR="004D0D78" w:rsidRPr="004D0D78">
              <w:rPr>
                <w:i w:val="0"/>
                <w:noProof/>
                <w:webHidden/>
              </w:rPr>
              <w:fldChar w:fldCharType="separate"/>
            </w:r>
            <w:r w:rsidR="007A1B94">
              <w:rPr>
                <w:i w:val="0"/>
                <w:noProof/>
                <w:webHidden/>
              </w:rPr>
              <w:t>216</w:t>
            </w:r>
            <w:r w:rsidR="004D0D78" w:rsidRPr="004D0D78">
              <w:rPr>
                <w:i w:val="0"/>
                <w:noProof/>
                <w:webHidden/>
              </w:rPr>
              <w:fldChar w:fldCharType="end"/>
            </w:r>
          </w:hyperlink>
        </w:p>
        <w:p w14:paraId="49A106C2" w14:textId="77777777" w:rsidR="004D0D78" w:rsidRPr="004D0D78" w:rsidRDefault="00D77317">
          <w:pPr>
            <w:pStyle w:val="TOC1"/>
            <w:rPr>
              <w:b w:val="0"/>
            </w:rPr>
          </w:pPr>
          <w:hyperlink w:anchor="_Toc437560604" w:history="1">
            <w:r w:rsidR="004D0D78" w:rsidRPr="004D0D78">
              <w:rPr>
                <w:rStyle w:val="Hyperlink"/>
              </w:rPr>
              <w:t>5</w:t>
            </w:r>
            <w:r w:rsidR="004D0D78" w:rsidRPr="004D0D78">
              <w:rPr>
                <w:b w:val="0"/>
              </w:rPr>
              <w:tab/>
            </w:r>
            <w:r w:rsidR="004D0D78" w:rsidRPr="004D0D78">
              <w:rPr>
                <w:rStyle w:val="Hyperlink"/>
              </w:rPr>
              <w:t>SOFTWARE TESTING</w:t>
            </w:r>
            <w:r w:rsidR="004D0D78" w:rsidRPr="004D0D78">
              <w:rPr>
                <w:webHidden/>
              </w:rPr>
              <w:tab/>
            </w:r>
            <w:r w:rsidR="004D0D78" w:rsidRPr="004D0D78">
              <w:rPr>
                <w:webHidden/>
              </w:rPr>
              <w:fldChar w:fldCharType="begin"/>
            </w:r>
            <w:r w:rsidR="004D0D78" w:rsidRPr="004D0D78">
              <w:rPr>
                <w:webHidden/>
              </w:rPr>
              <w:instrText xml:space="preserve"> PAGEREF _Toc437560604 \h </w:instrText>
            </w:r>
            <w:r w:rsidR="004D0D78" w:rsidRPr="004D0D78">
              <w:rPr>
                <w:webHidden/>
              </w:rPr>
            </w:r>
            <w:r w:rsidR="004D0D78" w:rsidRPr="004D0D78">
              <w:rPr>
                <w:webHidden/>
              </w:rPr>
              <w:fldChar w:fldCharType="separate"/>
            </w:r>
            <w:r w:rsidR="007A1B94">
              <w:rPr>
                <w:webHidden/>
              </w:rPr>
              <w:t>232</w:t>
            </w:r>
            <w:r w:rsidR="004D0D78" w:rsidRPr="004D0D78">
              <w:rPr>
                <w:webHidden/>
              </w:rPr>
              <w:fldChar w:fldCharType="end"/>
            </w:r>
          </w:hyperlink>
        </w:p>
        <w:p w14:paraId="418D0E2D" w14:textId="77777777" w:rsidR="004D0D78" w:rsidRPr="004D0D78" w:rsidRDefault="00D77317">
          <w:pPr>
            <w:pStyle w:val="TOC2"/>
            <w:rPr>
              <w:iCs w:val="0"/>
              <w:sz w:val="22"/>
              <w:szCs w:val="22"/>
            </w:rPr>
          </w:pPr>
          <w:hyperlink w:anchor="_Toc437560605" w:history="1">
            <w:r w:rsidR="004D0D78" w:rsidRPr="004D0D78">
              <w:rPr>
                <w:rStyle w:val="Hyperlink"/>
                <w:sz w:val="22"/>
                <w:szCs w:val="22"/>
              </w:rPr>
              <w:t>5.1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_Toc437560605 \h </w:instrText>
            </w:r>
            <w:r w:rsidR="004D0D78" w:rsidRPr="004D0D78">
              <w:rPr>
                <w:webHidden/>
                <w:sz w:val="22"/>
                <w:szCs w:val="22"/>
              </w:rPr>
            </w:r>
            <w:r w:rsidR="004D0D78" w:rsidRPr="004D0D78">
              <w:rPr>
                <w:webHidden/>
                <w:sz w:val="22"/>
                <w:szCs w:val="22"/>
              </w:rPr>
              <w:fldChar w:fldCharType="separate"/>
            </w:r>
            <w:r w:rsidR="007A1B94">
              <w:rPr>
                <w:webHidden/>
                <w:sz w:val="22"/>
                <w:szCs w:val="22"/>
              </w:rPr>
              <w:t>232</w:t>
            </w:r>
            <w:r w:rsidR="004D0D78" w:rsidRPr="004D0D78">
              <w:rPr>
                <w:webHidden/>
                <w:sz w:val="22"/>
                <w:szCs w:val="22"/>
              </w:rPr>
              <w:fldChar w:fldCharType="end"/>
            </w:r>
          </w:hyperlink>
        </w:p>
        <w:p w14:paraId="5B65BC0C" w14:textId="77777777" w:rsidR="004D0D78" w:rsidRPr="004D0D78" w:rsidRDefault="00D77317">
          <w:pPr>
            <w:pStyle w:val="TOC3"/>
            <w:rPr>
              <w:i w:val="0"/>
              <w:iCs w:val="0"/>
              <w:noProof/>
            </w:rPr>
          </w:pPr>
          <w:hyperlink w:anchor="_Toc437560606" w:history="1">
            <w:r w:rsidR="004D0D78" w:rsidRPr="004D0D78">
              <w:rPr>
                <w:rStyle w:val="Hyperlink"/>
                <w:i w:val="0"/>
                <w:noProof/>
              </w:rPr>
              <w:t>5.1.1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_Toc437560606 \h </w:instrText>
            </w:r>
            <w:r w:rsidR="004D0D78" w:rsidRPr="004D0D78">
              <w:rPr>
                <w:i w:val="0"/>
                <w:noProof/>
                <w:webHidden/>
              </w:rPr>
            </w:r>
            <w:r w:rsidR="004D0D78" w:rsidRPr="004D0D78">
              <w:rPr>
                <w:i w:val="0"/>
                <w:noProof/>
                <w:webHidden/>
              </w:rPr>
              <w:fldChar w:fldCharType="separate"/>
            </w:r>
            <w:r w:rsidR="007A1B94">
              <w:rPr>
                <w:i w:val="0"/>
                <w:noProof/>
                <w:webHidden/>
              </w:rPr>
              <w:t>232</w:t>
            </w:r>
            <w:r w:rsidR="004D0D78" w:rsidRPr="004D0D78">
              <w:rPr>
                <w:i w:val="0"/>
                <w:noProof/>
                <w:webHidden/>
              </w:rPr>
              <w:fldChar w:fldCharType="end"/>
            </w:r>
          </w:hyperlink>
        </w:p>
        <w:p w14:paraId="68EC012F" w14:textId="77777777" w:rsidR="004D0D78" w:rsidRPr="004D0D78" w:rsidRDefault="00D77317">
          <w:pPr>
            <w:pStyle w:val="TOC3"/>
            <w:rPr>
              <w:i w:val="0"/>
              <w:iCs w:val="0"/>
              <w:noProof/>
            </w:rPr>
          </w:pPr>
          <w:hyperlink w:anchor="_Toc437560607" w:history="1">
            <w:r w:rsidR="004D0D78" w:rsidRPr="004D0D78">
              <w:rPr>
                <w:rStyle w:val="Hyperlink"/>
                <w:i w:val="0"/>
                <w:noProof/>
              </w:rPr>
              <w:t>5.1.2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_Toc437560607 \h </w:instrText>
            </w:r>
            <w:r w:rsidR="004D0D78" w:rsidRPr="004D0D78">
              <w:rPr>
                <w:i w:val="0"/>
                <w:noProof/>
                <w:webHidden/>
              </w:rPr>
            </w:r>
            <w:r w:rsidR="004D0D78" w:rsidRPr="004D0D78">
              <w:rPr>
                <w:i w:val="0"/>
                <w:noProof/>
                <w:webHidden/>
              </w:rPr>
              <w:fldChar w:fldCharType="separate"/>
            </w:r>
            <w:r w:rsidR="007A1B94">
              <w:rPr>
                <w:i w:val="0"/>
                <w:noProof/>
                <w:webHidden/>
              </w:rPr>
              <w:t>232</w:t>
            </w:r>
            <w:r w:rsidR="004D0D78" w:rsidRPr="004D0D78">
              <w:rPr>
                <w:i w:val="0"/>
                <w:noProof/>
                <w:webHidden/>
              </w:rPr>
              <w:fldChar w:fldCharType="end"/>
            </w:r>
          </w:hyperlink>
        </w:p>
        <w:p w14:paraId="40F64656" w14:textId="77777777" w:rsidR="004D0D78" w:rsidRPr="004D0D78" w:rsidRDefault="00D77317">
          <w:pPr>
            <w:pStyle w:val="TOC3"/>
            <w:rPr>
              <w:i w:val="0"/>
              <w:iCs w:val="0"/>
              <w:noProof/>
            </w:rPr>
          </w:pPr>
          <w:hyperlink w:anchor="_Toc437560608" w:history="1">
            <w:r w:rsidR="004D0D78" w:rsidRPr="004D0D78">
              <w:rPr>
                <w:rStyle w:val="Hyperlink"/>
                <w:i w:val="0"/>
                <w:noProof/>
              </w:rPr>
              <w:t>5.1.3</w:t>
            </w:r>
            <w:r w:rsidR="004D0D78" w:rsidRPr="004D0D78">
              <w:rPr>
                <w:i w:val="0"/>
                <w:iCs w:val="0"/>
                <w:noProof/>
              </w:rPr>
              <w:tab/>
            </w:r>
            <w:r w:rsidR="004D0D78" w:rsidRPr="004D0D78">
              <w:rPr>
                <w:rStyle w:val="Hyperlink"/>
                <w:i w:val="0"/>
                <w:noProof/>
              </w:rPr>
              <w:t>Scope of testing</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_Toc437560608 \h </w:instrText>
            </w:r>
            <w:r w:rsidR="004D0D78" w:rsidRPr="004D0D78">
              <w:rPr>
                <w:i w:val="0"/>
                <w:noProof/>
                <w:webHidden/>
              </w:rPr>
            </w:r>
            <w:r w:rsidR="004D0D78" w:rsidRPr="004D0D78">
              <w:rPr>
                <w:i w:val="0"/>
                <w:noProof/>
                <w:webHidden/>
              </w:rPr>
              <w:fldChar w:fldCharType="separate"/>
            </w:r>
            <w:r w:rsidR="007A1B94">
              <w:rPr>
                <w:i w:val="0"/>
                <w:noProof/>
                <w:webHidden/>
              </w:rPr>
              <w:t>233</w:t>
            </w:r>
            <w:r w:rsidR="004D0D78" w:rsidRPr="004D0D78">
              <w:rPr>
                <w:i w:val="0"/>
                <w:noProof/>
                <w:webHidden/>
              </w:rPr>
              <w:fldChar w:fldCharType="end"/>
            </w:r>
          </w:hyperlink>
        </w:p>
        <w:p w14:paraId="42F5180D" w14:textId="77777777" w:rsidR="004D0D78" w:rsidRPr="004D0D78" w:rsidRDefault="00D77317">
          <w:pPr>
            <w:pStyle w:val="TOC3"/>
            <w:rPr>
              <w:i w:val="0"/>
              <w:iCs w:val="0"/>
              <w:noProof/>
            </w:rPr>
          </w:pPr>
          <w:hyperlink w:anchor="_Toc437560609" w:history="1">
            <w:r w:rsidR="004D0D78" w:rsidRPr="004D0D78">
              <w:rPr>
                <w:rStyle w:val="Hyperlink"/>
                <w:i w:val="0"/>
                <w:noProof/>
              </w:rPr>
              <w:t>5.1.4</w:t>
            </w:r>
            <w:r w:rsidR="004D0D78" w:rsidRPr="004D0D78">
              <w:rPr>
                <w:i w:val="0"/>
                <w:iCs w:val="0"/>
                <w:noProof/>
              </w:rPr>
              <w:tab/>
            </w:r>
            <w:r w:rsidR="004D0D78" w:rsidRPr="004D0D78">
              <w:rPr>
                <w:rStyle w:val="Hyperlink"/>
                <w:i w:val="0"/>
                <w:noProof/>
              </w:rPr>
              <w:t>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_Toc437560609 \h </w:instrText>
            </w:r>
            <w:r w:rsidR="004D0D78" w:rsidRPr="004D0D78">
              <w:rPr>
                <w:i w:val="0"/>
                <w:noProof/>
                <w:webHidden/>
              </w:rPr>
            </w:r>
            <w:r w:rsidR="004D0D78" w:rsidRPr="004D0D78">
              <w:rPr>
                <w:i w:val="0"/>
                <w:noProof/>
                <w:webHidden/>
              </w:rPr>
              <w:fldChar w:fldCharType="separate"/>
            </w:r>
            <w:r w:rsidR="007A1B94">
              <w:rPr>
                <w:i w:val="0"/>
                <w:noProof/>
                <w:webHidden/>
              </w:rPr>
              <w:t>234</w:t>
            </w:r>
            <w:r w:rsidR="004D0D78" w:rsidRPr="004D0D78">
              <w:rPr>
                <w:i w:val="0"/>
                <w:noProof/>
                <w:webHidden/>
              </w:rPr>
              <w:fldChar w:fldCharType="end"/>
            </w:r>
          </w:hyperlink>
        </w:p>
        <w:p w14:paraId="4FA87726" w14:textId="77777777" w:rsidR="004D0D78" w:rsidRPr="004D0D78" w:rsidRDefault="00D77317">
          <w:pPr>
            <w:pStyle w:val="TOC2"/>
            <w:rPr>
              <w:iCs w:val="0"/>
              <w:sz w:val="22"/>
              <w:szCs w:val="22"/>
            </w:rPr>
          </w:pPr>
          <w:hyperlink w:anchor="_Toc437560610" w:history="1">
            <w:r w:rsidR="004D0D78" w:rsidRPr="004D0D78">
              <w:rPr>
                <w:rStyle w:val="Hyperlink"/>
                <w:sz w:val="22"/>
                <w:szCs w:val="22"/>
              </w:rPr>
              <w:t>5.2</w:t>
            </w:r>
            <w:r w:rsidR="004D0D78" w:rsidRPr="004D0D78">
              <w:rPr>
                <w:iCs w:val="0"/>
                <w:sz w:val="22"/>
                <w:szCs w:val="22"/>
              </w:rPr>
              <w:tab/>
            </w:r>
            <w:r w:rsidR="004D0D78" w:rsidRPr="004D0D78">
              <w:rPr>
                <w:rStyle w:val="Hyperlink"/>
                <w:sz w:val="22"/>
                <w:szCs w:val="22"/>
              </w:rPr>
              <w:t>Test plan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_Toc437560610 \h </w:instrText>
            </w:r>
            <w:r w:rsidR="004D0D78" w:rsidRPr="004D0D78">
              <w:rPr>
                <w:webHidden/>
                <w:sz w:val="22"/>
                <w:szCs w:val="22"/>
              </w:rPr>
            </w:r>
            <w:r w:rsidR="004D0D78" w:rsidRPr="004D0D78">
              <w:rPr>
                <w:webHidden/>
                <w:sz w:val="22"/>
                <w:szCs w:val="22"/>
              </w:rPr>
              <w:fldChar w:fldCharType="separate"/>
            </w:r>
            <w:r w:rsidR="007A1B94">
              <w:rPr>
                <w:webHidden/>
                <w:sz w:val="22"/>
                <w:szCs w:val="22"/>
              </w:rPr>
              <w:t>235</w:t>
            </w:r>
            <w:r w:rsidR="004D0D78" w:rsidRPr="004D0D78">
              <w:rPr>
                <w:webHidden/>
                <w:sz w:val="22"/>
                <w:szCs w:val="22"/>
              </w:rPr>
              <w:fldChar w:fldCharType="end"/>
            </w:r>
          </w:hyperlink>
        </w:p>
        <w:p w14:paraId="0CEFD123" w14:textId="77777777" w:rsidR="004D0D78" w:rsidRPr="004D0D78" w:rsidRDefault="00D77317">
          <w:pPr>
            <w:pStyle w:val="TOC3"/>
            <w:rPr>
              <w:i w:val="0"/>
              <w:iCs w:val="0"/>
              <w:noProof/>
            </w:rPr>
          </w:pPr>
          <w:hyperlink w:anchor="_Toc437560611" w:history="1">
            <w:r w:rsidR="004D0D78" w:rsidRPr="004D0D78">
              <w:rPr>
                <w:rStyle w:val="Hyperlink"/>
                <w:i w:val="0"/>
                <w:noProof/>
              </w:rPr>
              <w:t>5.2.1</w:t>
            </w:r>
            <w:r w:rsidR="004D0D78" w:rsidRPr="004D0D78">
              <w:rPr>
                <w:i w:val="0"/>
                <w:iCs w:val="0"/>
                <w:noProof/>
              </w:rPr>
              <w:tab/>
            </w:r>
            <w:r w:rsidR="004D0D78" w:rsidRPr="004D0D78">
              <w:rPr>
                <w:rStyle w:val="Hyperlink"/>
                <w:i w:val="0"/>
                <w:noProof/>
              </w:rPr>
              <w:t>Test type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_Toc437560611 \h </w:instrText>
            </w:r>
            <w:r w:rsidR="004D0D78" w:rsidRPr="004D0D78">
              <w:rPr>
                <w:i w:val="0"/>
                <w:noProof/>
                <w:webHidden/>
              </w:rPr>
            </w:r>
            <w:r w:rsidR="004D0D78" w:rsidRPr="004D0D78">
              <w:rPr>
                <w:i w:val="0"/>
                <w:noProof/>
                <w:webHidden/>
              </w:rPr>
              <w:fldChar w:fldCharType="separate"/>
            </w:r>
            <w:r w:rsidR="007A1B94">
              <w:rPr>
                <w:i w:val="0"/>
                <w:noProof/>
                <w:webHidden/>
              </w:rPr>
              <w:t>235</w:t>
            </w:r>
            <w:r w:rsidR="004D0D78" w:rsidRPr="004D0D78">
              <w:rPr>
                <w:i w:val="0"/>
                <w:noProof/>
                <w:webHidden/>
              </w:rPr>
              <w:fldChar w:fldCharType="end"/>
            </w:r>
          </w:hyperlink>
        </w:p>
        <w:p w14:paraId="6736E781" w14:textId="77777777" w:rsidR="004D0D78" w:rsidRPr="004D0D78" w:rsidRDefault="00D77317">
          <w:pPr>
            <w:pStyle w:val="TOC3"/>
            <w:rPr>
              <w:i w:val="0"/>
              <w:iCs w:val="0"/>
              <w:noProof/>
            </w:rPr>
          </w:pPr>
          <w:hyperlink w:anchor="_Toc437560612" w:history="1">
            <w:r w:rsidR="004D0D78" w:rsidRPr="004D0D78">
              <w:rPr>
                <w:rStyle w:val="Hyperlink"/>
                <w:i w:val="0"/>
                <w:noProof/>
              </w:rPr>
              <w:t>5.2.2</w:t>
            </w:r>
            <w:r w:rsidR="004D0D78" w:rsidRPr="004D0D78">
              <w:rPr>
                <w:i w:val="0"/>
                <w:iCs w:val="0"/>
                <w:noProof/>
              </w:rPr>
              <w:tab/>
            </w:r>
            <w:r w:rsidR="004D0D78" w:rsidRPr="004D0D78">
              <w:rPr>
                <w:rStyle w:val="Hyperlink"/>
                <w:i w:val="0"/>
                <w:noProof/>
              </w:rPr>
              <w:t>Test stages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_Toc437560612 \h </w:instrText>
            </w:r>
            <w:r w:rsidR="004D0D78" w:rsidRPr="004D0D78">
              <w:rPr>
                <w:i w:val="0"/>
                <w:noProof/>
                <w:webHidden/>
              </w:rPr>
            </w:r>
            <w:r w:rsidR="004D0D78" w:rsidRPr="004D0D78">
              <w:rPr>
                <w:i w:val="0"/>
                <w:noProof/>
                <w:webHidden/>
              </w:rPr>
              <w:fldChar w:fldCharType="separate"/>
            </w:r>
            <w:r w:rsidR="007A1B94">
              <w:rPr>
                <w:i w:val="0"/>
                <w:noProof/>
                <w:webHidden/>
              </w:rPr>
              <w:t>237</w:t>
            </w:r>
            <w:r w:rsidR="004D0D78" w:rsidRPr="004D0D78">
              <w:rPr>
                <w:i w:val="0"/>
                <w:noProof/>
                <w:webHidden/>
              </w:rPr>
              <w:fldChar w:fldCharType="end"/>
            </w:r>
          </w:hyperlink>
        </w:p>
        <w:p w14:paraId="405C3E1E" w14:textId="77777777" w:rsidR="004D0D78" w:rsidRPr="004D0D78" w:rsidRDefault="00D77317">
          <w:pPr>
            <w:pStyle w:val="TOC3"/>
            <w:rPr>
              <w:i w:val="0"/>
              <w:iCs w:val="0"/>
              <w:noProof/>
            </w:rPr>
          </w:pPr>
          <w:hyperlink w:anchor="_Toc437560613" w:history="1">
            <w:r w:rsidR="004D0D78" w:rsidRPr="004D0D78">
              <w:rPr>
                <w:rStyle w:val="Hyperlink"/>
                <w:i w:val="0"/>
                <w:noProof/>
              </w:rPr>
              <w:t>5.2.3</w:t>
            </w:r>
            <w:r w:rsidR="004D0D78" w:rsidRPr="004D0D78">
              <w:rPr>
                <w:i w:val="0"/>
                <w:iCs w:val="0"/>
                <w:noProof/>
              </w:rPr>
              <w:tab/>
            </w:r>
            <w:r w:rsidR="004D0D78" w:rsidRPr="004D0D78">
              <w:rPr>
                <w:rStyle w:val="Hyperlink"/>
                <w:i w:val="0"/>
                <w:noProof/>
              </w:rPr>
              <w:t>Test model</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_Toc437560613 \h </w:instrText>
            </w:r>
            <w:r w:rsidR="004D0D78" w:rsidRPr="004D0D78">
              <w:rPr>
                <w:i w:val="0"/>
                <w:noProof/>
                <w:webHidden/>
              </w:rPr>
            </w:r>
            <w:r w:rsidR="004D0D78" w:rsidRPr="004D0D78">
              <w:rPr>
                <w:i w:val="0"/>
                <w:noProof/>
                <w:webHidden/>
              </w:rPr>
              <w:fldChar w:fldCharType="separate"/>
            </w:r>
            <w:r w:rsidR="007A1B94">
              <w:rPr>
                <w:i w:val="0"/>
                <w:noProof/>
                <w:webHidden/>
              </w:rPr>
              <w:t>237</w:t>
            </w:r>
            <w:r w:rsidR="004D0D78" w:rsidRPr="004D0D78">
              <w:rPr>
                <w:i w:val="0"/>
                <w:noProof/>
                <w:webHidden/>
              </w:rPr>
              <w:fldChar w:fldCharType="end"/>
            </w:r>
          </w:hyperlink>
        </w:p>
        <w:p w14:paraId="2DC7E136" w14:textId="77777777" w:rsidR="004D0D78" w:rsidRPr="004D0D78" w:rsidRDefault="00D77317">
          <w:pPr>
            <w:pStyle w:val="TOC3"/>
            <w:rPr>
              <w:i w:val="0"/>
              <w:iCs w:val="0"/>
              <w:noProof/>
            </w:rPr>
          </w:pPr>
          <w:hyperlink w:anchor="_Toc437560614" w:history="1">
            <w:r w:rsidR="004D0D78" w:rsidRPr="004D0D78">
              <w:rPr>
                <w:rStyle w:val="Hyperlink"/>
                <w:i w:val="0"/>
                <w:noProof/>
              </w:rPr>
              <w:t>5.2.4</w:t>
            </w:r>
            <w:r w:rsidR="004D0D78" w:rsidRPr="004D0D78">
              <w:rPr>
                <w:i w:val="0"/>
                <w:iCs w:val="0"/>
                <w:noProof/>
              </w:rPr>
              <w:tab/>
            </w:r>
            <w:r w:rsidR="004D0D78" w:rsidRPr="004D0D78">
              <w:rPr>
                <w:rStyle w:val="Hyperlink"/>
                <w:i w:val="0"/>
                <w:noProof/>
              </w:rPr>
              <w:t>Acceptance test criteria.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_Toc437560614 \h </w:instrText>
            </w:r>
            <w:r w:rsidR="004D0D78" w:rsidRPr="004D0D78">
              <w:rPr>
                <w:i w:val="0"/>
                <w:noProof/>
                <w:webHidden/>
              </w:rPr>
            </w:r>
            <w:r w:rsidR="004D0D78" w:rsidRPr="004D0D78">
              <w:rPr>
                <w:i w:val="0"/>
                <w:noProof/>
                <w:webHidden/>
              </w:rPr>
              <w:fldChar w:fldCharType="separate"/>
            </w:r>
            <w:r w:rsidR="007A1B94">
              <w:rPr>
                <w:i w:val="0"/>
                <w:noProof/>
                <w:webHidden/>
              </w:rPr>
              <w:t>239</w:t>
            </w:r>
            <w:r w:rsidR="004D0D78" w:rsidRPr="004D0D78">
              <w:rPr>
                <w:i w:val="0"/>
                <w:noProof/>
                <w:webHidden/>
              </w:rPr>
              <w:fldChar w:fldCharType="end"/>
            </w:r>
          </w:hyperlink>
        </w:p>
        <w:p w14:paraId="6817A610" w14:textId="77777777" w:rsidR="004D0D78" w:rsidRPr="004D0D78" w:rsidRDefault="00D77317">
          <w:pPr>
            <w:pStyle w:val="TOC3"/>
            <w:rPr>
              <w:i w:val="0"/>
              <w:iCs w:val="0"/>
              <w:noProof/>
            </w:rPr>
          </w:pPr>
          <w:hyperlink w:anchor="_Toc437560615" w:history="1">
            <w:r w:rsidR="004D0D78" w:rsidRPr="004D0D78">
              <w:rPr>
                <w:rStyle w:val="Hyperlink"/>
                <w:i w:val="0"/>
                <w:noProof/>
              </w:rPr>
              <w:t>5.2.5</w:t>
            </w:r>
            <w:r w:rsidR="004D0D78" w:rsidRPr="004D0D78">
              <w:rPr>
                <w:i w:val="0"/>
                <w:iCs w:val="0"/>
                <w:noProof/>
              </w:rPr>
              <w:tab/>
            </w:r>
            <w:r w:rsidR="004D0D78" w:rsidRPr="004D0D78">
              <w:rPr>
                <w:rStyle w:val="Hyperlink"/>
                <w:i w:val="0"/>
                <w:noProof/>
              </w:rPr>
              <w:t>Futures to be tested</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_Toc437560615 \h </w:instrText>
            </w:r>
            <w:r w:rsidR="004D0D78" w:rsidRPr="004D0D78">
              <w:rPr>
                <w:i w:val="0"/>
                <w:noProof/>
                <w:webHidden/>
              </w:rPr>
            </w:r>
            <w:r w:rsidR="004D0D78" w:rsidRPr="004D0D78">
              <w:rPr>
                <w:i w:val="0"/>
                <w:noProof/>
                <w:webHidden/>
              </w:rPr>
              <w:fldChar w:fldCharType="separate"/>
            </w:r>
            <w:r w:rsidR="007A1B94">
              <w:rPr>
                <w:i w:val="0"/>
                <w:noProof/>
                <w:webHidden/>
              </w:rPr>
              <w:t>239</w:t>
            </w:r>
            <w:r w:rsidR="004D0D78" w:rsidRPr="004D0D78">
              <w:rPr>
                <w:i w:val="0"/>
                <w:noProof/>
                <w:webHidden/>
              </w:rPr>
              <w:fldChar w:fldCharType="end"/>
            </w:r>
          </w:hyperlink>
        </w:p>
        <w:p w14:paraId="6E4A9EA8" w14:textId="77777777" w:rsidR="004D0D78" w:rsidRPr="004D0D78" w:rsidRDefault="00D77317">
          <w:pPr>
            <w:pStyle w:val="TOC3"/>
            <w:rPr>
              <w:i w:val="0"/>
              <w:iCs w:val="0"/>
              <w:noProof/>
            </w:rPr>
          </w:pPr>
          <w:hyperlink w:anchor="_Toc437560616" w:history="1">
            <w:r w:rsidR="004D0D78" w:rsidRPr="004D0D78">
              <w:rPr>
                <w:rStyle w:val="Hyperlink"/>
                <w:i w:val="0"/>
                <w:noProof/>
              </w:rPr>
              <w:t>5.2.6</w:t>
            </w:r>
            <w:r w:rsidR="004D0D78" w:rsidRPr="004D0D78">
              <w:rPr>
                <w:i w:val="0"/>
                <w:iCs w:val="0"/>
                <w:noProof/>
              </w:rPr>
              <w:tab/>
            </w:r>
            <w:r w:rsidR="004D0D78" w:rsidRPr="004D0D78">
              <w:rPr>
                <w:rStyle w:val="Hyperlink"/>
                <w:i w:val="0"/>
                <w:noProof/>
              </w:rPr>
              <w:t>Feature not to be tested</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_Toc437560616 \h </w:instrText>
            </w:r>
            <w:r w:rsidR="004D0D78" w:rsidRPr="004D0D78">
              <w:rPr>
                <w:i w:val="0"/>
                <w:noProof/>
                <w:webHidden/>
              </w:rPr>
            </w:r>
            <w:r w:rsidR="004D0D78" w:rsidRPr="004D0D78">
              <w:rPr>
                <w:i w:val="0"/>
                <w:noProof/>
                <w:webHidden/>
              </w:rPr>
              <w:fldChar w:fldCharType="separate"/>
            </w:r>
            <w:r w:rsidR="007A1B94">
              <w:rPr>
                <w:i w:val="0"/>
                <w:noProof/>
                <w:webHidden/>
              </w:rPr>
              <w:t>239</w:t>
            </w:r>
            <w:r w:rsidR="004D0D78" w:rsidRPr="004D0D78">
              <w:rPr>
                <w:i w:val="0"/>
                <w:noProof/>
                <w:webHidden/>
              </w:rPr>
              <w:fldChar w:fldCharType="end"/>
            </w:r>
          </w:hyperlink>
        </w:p>
        <w:p w14:paraId="3FB593FC" w14:textId="77777777" w:rsidR="004D0D78" w:rsidRPr="004D0D78" w:rsidRDefault="00D77317">
          <w:pPr>
            <w:pStyle w:val="TOC3"/>
            <w:rPr>
              <w:i w:val="0"/>
              <w:iCs w:val="0"/>
              <w:noProof/>
            </w:rPr>
          </w:pPr>
          <w:hyperlink w:anchor="_Toc437560617" w:history="1">
            <w:r w:rsidR="004D0D78" w:rsidRPr="004D0D78">
              <w:rPr>
                <w:rStyle w:val="Hyperlink"/>
                <w:i w:val="0"/>
                <w:noProof/>
              </w:rPr>
              <w:t>5.2.7</w:t>
            </w:r>
            <w:r w:rsidR="004D0D78" w:rsidRPr="004D0D78">
              <w:rPr>
                <w:i w:val="0"/>
                <w:iCs w:val="0"/>
                <w:noProof/>
              </w:rPr>
              <w:tab/>
            </w:r>
            <w:r w:rsidR="004D0D78" w:rsidRPr="004D0D78">
              <w:rPr>
                <w:rStyle w:val="Hyperlink"/>
                <w:i w:val="0"/>
                <w:noProof/>
              </w:rPr>
              <w:t>Resources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_Toc437560617 \h </w:instrText>
            </w:r>
            <w:r w:rsidR="004D0D78" w:rsidRPr="004D0D78">
              <w:rPr>
                <w:i w:val="0"/>
                <w:noProof/>
                <w:webHidden/>
              </w:rPr>
            </w:r>
            <w:r w:rsidR="004D0D78" w:rsidRPr="004D0D78">
              <w:rPr>
                <w:i w:val="0"/>
                <w:noProof/>
                <w:webHidden/>
              </w:rPr>
              <w:fldChar w:fldCharType="separate"/>
            </w:r>
            <w:r w:rsidR="007A1B94">
              <w:rPr>
                <w:i w:val="0"/>
                <w:noProof/>
                <w:webHidden/>
              </w:rPr>
              <w:t>239</w:t>
            </w:r>
            <w:r w:rsidR="004D0D78" w:rsidRPr="004D0D78">
              <w:rPr>
                <w:i w:val="0"/>
                <w:noProof/>
                <w:webHidden/>
              </w:rPr>
              <w:fldChar w:fldCharType="end"/>
            </w:r>
          </w:hyperlink>
        </w:p>
        <w:p w14:paraId="33FAF540" w14:textId="77777777" w:rsidR="004D0D78" w:rsidRPr="004D0D78" w:rsidRDefault="00D77317">
          <w:pPr>
            <w:pStyle w:val="TOC3"/>
            <w:rPr>
              <w:i w:val="0"/>
              <w:iCs w:val="0"/>
              <w:noProof/>
            </w:rPr>
          </w:pPr>
          <w:hyperlink w:anchor="_Toc437560618" w:history="1">
            <w:r w:rsidR="004D0D78" w:rsidRPr="004D0D78">
              <w:rPr>
                <w:rStyle w:val="Hyperlink"/>
                <w:i w:val="0"/>
                <w:noProof/>
              </w:rPr>
              <w:t>5.2.8</w:t>
            </w:r>
            <w:r w:rsidR="004D0D78" w:rsidRPr="004D0D78">
              <w:rPr>
                <w:i w:val="0"/>
                <w:iCs w:val="0"/>
                <w:noProof/>
              </w:rPr>
              <w:tab/>
            </w:r>
            <w:r w:rsidR="004D0D78" w:rsidRPr="004D0D78">
              <w:rPr>
                <w:rStyle w:val="Hyperlink"/>
                <w:i w:val="0"/>
                <w:noProof/>
              </w:rPr>
              <w:t>Test milestones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_Toc437560618 \h </w:instrText>
            </w:r>
            <w:r w:rsidR="004D0D78" w:rsidRPr="004D0D78">
              <w:rPr>
                <w:i w:val="0"/>
                <w:noProof/>
                <w:webHidden/>
              </w:rPr>
            </w:r>
            <w:r w:rsidR="004D0D78" w:rsidRPr="004D0D78">
              <w:rPr>
                <w:i w:val="0"/>
                <w:noProof/>
                <w:webHidden/>
              </w:rPr>
              <w:fldChar w:fldCharType="separate"/>
            </w:r>
            <w:r w:rsidR="007A1B94">
              <w:rPr>
                <w:i w:val="0"/>
                <w:noProof/>
                <w:webHidden/>
              </w:rPr>
              <w:t>240</w:t>
            </w:r>
            <w:r w:rsidR="004D0D78" w:rsidRPr="004D0D78">
              <w:rPr>
                <w:i w:val="0"/>
                <w:noProof/>
                <w:webHidden/>
              </w:rPr>
              <w:fldChar w:fldCharType="end"/>
            </w:r>
          </w:hyperlink>
        </w:p>
        <w:p w14:paraId="3D9F75C3" w14:textId="77777777" w:rsidR="004D0D78" w:rsidRPr="004D0D78" w:rsidRDefault="00D77317">
          <w:pPr>
            <w:pStyle w:val="TOC3"/>
            <w:rPr>
              <w:i w:val="0"/>
              <w:iCs w:val="0"/>
              <w:noProof/>
            </w:rPr>
          </w:pPr>
          <w:hyperlink w:anchor="_Toc437560619" w:history="1">
            <w:r w:rsidR="004D0D78" w:rsidRPr="004D0D78">
              <w:rPr>
                <w:rStyle w:val="Hyperlink"/>
                <w:i w:val="0"/>
                <w:noProof/>
              </w:rPr>
              <w:t>5.2.9</w:t>
            </w:r>
            <w:r w:rsidR="004D0D78" w:rsidRPr="004D0D78">
              <w:rPr>
                <w:i w:val="0"/>
                <w:iCs w:val="0"/>
                <w:noProof/>
              </w:rPr>
              <w:tab/>
            </w:r>
            <w:r w:rsidR="004D0D78" w:rsidRPr="004D0D78">
              <w:rPr>
                <w:rStyle w:val="Hyperlink"/>
                <w:i w:val="0"/>
                <w:noProof/>
              </w:rPr>
              <w:t>Deliverables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_Toc437560619 \h </w:instrText>
            </w:r>
            <w:r w:rsidR="004D0D78" w:rsidRPr="004D0D78">
              <w:rPr>
                <w:i w:val="0"/>
                <w:noProof/>
                <w:webHidden/>
              </w:rPr>
            </w:r>
            <w:r w:rsidR="004D0D78" w:rsidRPr="004D0D78">
              <w:rPr>
                <w:i w:val="0"/>
                <w:noProof/>
                <w:webHidden/>
              </w:rPr>
              <w:fldChar w:fldCharType="separate"/>
            </w:r>
            <w:r w:rsidR="007A1B94">
              <w:rPr>
                <w:i w:val="0"/>
                <w:noProof/>
                <w:webHidden/>
              </w:rPr>
              <w:t>241</w:t>
            </w:r>
            <w:r w:rsidR="004D0D78" w:rsidRPr="004D0D78">
              <w:rPr>
                <w:i w:val="0"/>
                <w:noProof/>
                <w:webHidden/>
              </w:rPr>
              <w:fldChar w:fldCharType="end"/>
            </w:r>
          </w:hyperlink>
        </w:p>
        <w:p w14:paraId="297587B1" w14:textId="77777777" w:rsidR="004D0D78" w:rsidRPr="004D0D78" w:rsidRDefault="00D77317">
          <w:pPr>
            <w:pStyle w:val="TOC2"/>
            <w:rPr>
              <w:iCs w:val="0"/>
              <w:sz w:val="22"/>
              <w:szCs w:val="22"/>
            </w:rPr>
          </w:pPr>
          <w:hyperlink w:anchor="_Toc437560620" w:history="1">
            <w:r w:rsidR="004D0D78" w:rsidRPr="004D0D78">
              <w:rPr>
                <w:rStyle w:val="Hyperlink"/>
                <w:sz w:val="22"/>
                <w:szCs w:val="22"/>
              </w:rPr>
              <w:t>5.3</w:t>
            </w:r>
            <w:r w:rsidR="004D0D78" w:rsidRPr="004D0D78">
              <w:rPr>
                <w:iCs w:val="0"/>
                <w:sz w:val="22"/>
                <w:szCs w:val="22"/>
              </w:rPr>
              <w:tab/>
            </w:r>
            <w:r w:rsidR="004D0D78" w:rsidRPr="004D0D78">
              <w:rPr>
                <w:rStyle w:val="Hyperlink"/>
                <w:sz w:val="22"/>
                <w:szCs w:val="22"/>
              </w:rPr>
              <w:t>Test case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_Toc437560620 \h </w:instrText>
            </w:r>
            <w:r w:rsidR="004D0D78" w:rsidRPr="004D0D78">
              <w:rPr>
                <w:webHidden/>
                <w:sz w:val="22"/>
                <w:szCs w:val="22"/>
              </w:rPr>
            </w:r>
            <w:r w:rsidR="004D0D78" w:rsidRPr="004D0D78">
              <w:rPr>
                <w:webHidden/>
                <w:sz w:val="22"/>
                <w:szCs w:val="22"/>
              </w:rPr>
              <w:fldChar w:fldCharType="separate"/>
            </w:r>
            <w:r w:rsidR="007A1B94">
              <w:rPr>
                <w:webHidden/>
                <w:sz w:val="22"/>
                <w:szCs w:val="22"/>
              </w:rPr>
              <w:t>241</w:t>
            </w:r>
            <w:r w:rsidR="004D0D78" w:rsidRPr="004D0D78">
              <w:rPr>
                <w:webHidden/>
                <w:sz w:val="22"/>
                <w:szCs w:val="22"/>
              </w:rPr>
              <w:fldChar w:fldCharType="end"/>
            </w:r>
          </w:hyperlink>
        </w:p>
        <w:p w14:paraId="1CE36094" w14:textId="77777777" w:rsidR="004D0D78" w:rsidRPr="004D0D78" w:rsidRDefault="00D77317">
          <w:pPr>
            <w:pStyle w:val="TOC2"/>
            <w:rPr>
              <w:iCs w:val="0"/>
              <w:sz w:val="22"/>
              <w:szCs w:val="22"/>
            </w:rPr>
          </w:pPr>
          <w:hyperlink w:anchor="_Toc437560621" w:history="1">
            <w:r w:rsidR="004D0D78" w:rsidRPr="004D0D78">
              <w:rPr>
                <w:rStyle w:val="Hyperlink"/>
                <w:sz w:val="22"/>
                <w:szCs w:val="22"/>
              </w:rPr>
              <w:t>5.4</w:t>
            </w:r>
            <w:r w:rsidR="004D0D78" w:rsidRPr="004D0D78">
              <w:rPr>
                <w:iCs w:val="0"/>
                <w:sz w:val="22"/>
                <w:szCs w:val="22"/>
              </w:rPr>
              <w:tab/>
            </w:r>
            <w:r w:rsidR="004D0D78" w:rsidRPr="004D0D78">
              <w:rPr>
                <w:rStyle w:val="Hyperlink"/>
                <w:sz w:val="22"/>
                <w:szCs w:val="22"/>
              </w:rPr>
              <w:t>Test Report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_Toc437560621 \h </w:instrText>
            </w:r>
            <w:r w:rsidR="004D0D78" w:rsidRPr="004D0D78">
              <w:rPr>
                <w:webHidden/>
                <w:sz w:val="22"/>
                <w:szCs w:val="22"/>
              </w:rPr>
            </w:r>
            <w:r w:rsidR="004D0D78" w:rsidRPr="004D0D78">
              <w:rPr>
                <w:webHidden/>
                <w:sz w:val="22"/>
                <w:szCs w:val="22"/>
              </w:rPr>
              <w:fldChar w:fldCharType="separate"/>
            </w:r>
            <w:r w:rsidR="007A1B94">
              <w:rPr>
                <w:webHidden/>
                <w:sz w:val="22"/>
                <w:szCs w:val="22"/>
              </w:rPr>
              <w:t>242</w:t>
            </w:r>
            <w:r w:rsidR="004D0D78" w:rsidRPr="004D0D78">
              <w:rPr>
                <w:webHidden/>
                <w:sz w:val="22"/>
                <w:szCs w:val="22"/>
              </w:rPr>
              <w:fldChar w:fldCharType="end"/>
            </w:r>
          </w:hyperlink>
        </w:p>
        <w:p w14:paraId="59FCC7FC" w14:textId="77777777" w:rsidR="004D0D78" w:rsidRPr="004D0D78" w:rsidRDefault="00D77317">
          <w:pPr>
            <w:pStyle w:val="TOC3"/>
            <w:rPr>
              <w:i w:val="0"/>
              <w:iCs w:val="0"/>
              <w:noProof/>
            </w:rPr>
          </w:pPr>
          <w:hyperlink w:anchor="_Toc437560622" w:history="1">
            <w:r w:rsidR="004D0D78" w:rsidRPr="004D0D78">
              <w:rPr>
                <w:rStyle w:val="Hyperlink"/>
                <w:i w:val="0"/>
                <w:noProof/>
              </w:rPr>
              <w:t>5.4.1</w:t>
            </w:r>
            <w:r w:rsidR="004D0D78" w:rsidRPr="004D0D78">
              <w:rPr>
                <w:i w:val="0"/>
                <w:iCs w:val="0"/>
                <w:noProof/>
              </w:rPr>
              <w:tab/>
            </w:r>
            <w:r w:rsidR="004D0D78" w:rsidRPr="004D0D78">
              <w:rPr>
                <w:rStyle w:val="Hyperlink"/>
                <w:i w:val="0"/>
                <w:noProof/>
              </w:rPr>
              <w:t>System 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_Toc437560622 \h </w:instrText>
            </w:r>
            <w:r w:rsidR="004D0D78" w:rsidRPr="004D0D78">
              <w:rPr>
                <w:i w:val="0"/>
                <w:noProof/>
                <w:webHidden/>
              </w:rPr>
            </w:r>
            <w:r w:rsidR="004D0D78" w:rsidRPr="004D0D78">
              <w:rPr>
                <w:i w:val="0"/>
                <w:noProof/>
                <w:webHidden/>
              </w:rPr>
              <w:fldChar w:fldCharType="separate"/>
            </w:r>
            <w:r w:rsidR="007A1B94">
              <w:rPr>
                <w:i w:val="0"/>
                <w:noProof/>
                <w:webHidden/>
              </w:rPr>
              <w:t>242</w:t>
            </w:r>
            <w:r w:rsidR="004D0D78" w:rsidRPr="004D0D78">
              <w:rPr>
                <w:i w:val="0"/>
                <w:noProof/>
                <w:webHidden/>
              </w:rPr>
              <w:fldChar w:fldCharType="end"/>
            </w:r>
          </w:hyperlink>
        </w:p>
        <w:p w14:paraId="5190ED8E" w14:textId="77777777" w:rsidR="004D0D78" w:rsidRPr="004D0D78" w:rsidRDefault="00D77317">
          <w:pPr>
            <w:pStyle w:val="TOC3"/>
            <w:rPr>
              <w:i w:val="0"/>
              <w:iCs w:val="0"/>
              <w:noProof/>
            </w:rPr>
          </w:pPr>
          <w:hyperlink w:anchor="_Toc437560623" w:history="1">
            <w:r w:rsidR="004D0D78" w:rsidRPr="004D0D78">
              <w:rPr>
                <w:rStyle w:val="Hyperlink"/>
                <w:i w:val="0"/>
                <w:noProof/>
              </w:rPr>
              <w:t>5.4.2</w:t>
            </w:r>
            <w:r w:rsidR="004D0D78" w:rsidRPr="004D0D78">
              <w:rPr>
                <w:i w:val="0"/>
                <w:iCs w:val="0"/>
                <w:noProof/>
              </w:rPr>
              <w:tab/>
            </w:r>
            <w:r w:rsidR="004D0D78" w:rsidRPr="004D0D78">
              <w:rPr>
                <w:rStyle w:val="Hyperlink"/>
                <w:i w:val="0"/>
                <w:noProof/>
              </w:rPr>
              <w:t>Integration 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_Toc437560623 \h </w:instrText>
            </w:r>
            <w:r w:rsidR="004D0D78" w:rsidRPr="004D0D78">
              <w:rPr>
                <w:i w:val="0"/>
                <w:noProof/>
                <w:webHidden/>
              </w:rPr>
            </w:r>
            <w:r w:rsidR="004D0D78" w:rsidRPr="004D0D78">
              <w:rPr>
                <w:i w:val="0"/>
                <w:noProof/>
                <w:webHidden/>
              </w:rPr>
              <w:fldChar w:fldCharType="separate"/>
            </w:r>
            <w:r w:rsidR="007A1B94">
              <w:rPr>
                <w:i w:val="0"/>
                <w:noProof/>
                <w:webHidden/>
              </w:rPr>
              <w:t>242</w:t>
            </w:r>
            <w:r w:rsidR="004D0D78" w:rsidRPr="004D0D78">
              <w:rPr>
                <w:i w:val="0"/>
                <w:noProof/>
                <w:webHidden/>
              </w:rPr>
              <w:fldChar w:fldCharType="end"/>
            </w:r>
          </w:hyperlink>
        </w:p>
        <w:p w14:paraId="3FF646B7" w14:textId="77777777" w:rsidR="004D0D78" w:rsidRPr="004D0D78" w:rsidRDefault="00D77317">
          <w:pPr>
            <w:pStyle w:val="TOC3"/>
            <w:rPr>
              <w:i w:val="0"/>
              <w:iCs w:val="0"/>
              <w:noProof/>
            </w:rPr>
          </w:pPr>
          <w:hyperlink w:anchor="_Toc437560624" w:history="1">
            <w:r w:rsidR="004D0D78" w:rsidRPr="004D0D78">
              <w:rPr>
                <w:rStyle w:val="Hyperlink"/>
                <w:i w:val="0"/>
                <w:noProof/>
              </w:rPr>
              <w:t>5.4.3</w:t>
            </w:r>
            <w:r w:rsidR="004D0D78" w:rsidRPr="004D0D78">
              <w:rPr>
                <w:i w:val="0"/>
                <w:iCs w:val="0"/>
                <w:noProof/>
              </w:rPr>
              <w:tab/>
            </w:r>
            <w:r w:rsidR="004D0D78" w:rsidRPr="004D0D78">
              <w:rPr>
                <w:rStyle w:val="Hyperlink"/>
                <w:i w:val="0"/>
                <w:noProof/>
              </w:rPr>
              <w:t>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_Toc437560624 \h </w:instrText>
            </w:r>
            <w:r w:rsidR="004D0D78" w:rsidRPr="004D0D78">
              <w:rPr>
                <w:i w:val="0"/>
                <w:noProof/>
                <w:webHidden/>
              </w:rPr>
            </w:r>
            <w:r w:rsidR="004D0D78" w:rsidRPr="004D0D78">
              <w:rPr>
                <w:i w:val="0"/>
                <w:noProof/>
                <w:webHidden/>
              </w:rPr>
              <w:fldChar w:fldCharType="separate"/>
            </w:r>
            <w:r w:rsidR="007A1B94">
              <w:rPr>
                <w:i w:val="0"/>
                <w:noProof/>
                <w:webHidden/>
              </w:rPr>
              <w:t>242</w:t>
            </w:r>
            <w:r w:rsidR="004D0D78" w:rsidRPr="004D0D78">
              <w:rPr>
                <w:i w:val="0"/>
                <w:noProof/>
                <w:webHidden/>
              </w:rPr>
              <w:fldChar w:fldCharType="end"/>
            </w:r>
          </w:hyperlink>
        </w:p>
        <w:p w14:paraId="6603A40F" w14:textId="77777777" w:rsidR="004D0D78" w:rsidRPr="004D0D78" w:rsidRDefault="00D77317">
          <w:pPr>
            <w:pStyle w:val="TOC3"/>
            <w:rPr>
              <w:i w:val="0"/>
              <w:iCs w:val="0"/>
              <w:noProof/>
            </w:rPr>
          </w:pPr>
          <w:hyperlink w:anchor="_Toc437560625" w:history="1">
            <w:r w:rsidR="004D0D78" w:rsidRPr="004D0D78">
              <w:rPr>
                <w:rStyle w:val="Hyperlink"/>
                <w:i w:val="0"/>
                <w:noProof/>
              </w:rPr>
              <w:t>5.4.4</w:t>
            </w:r>
            <w:r w:rsidR="004D0D78" w:rsidRPr="004D0D78">
              <w:rPr>
                <w:i w:val="0"/>
                <w:iCs w:val="0"/>
                <w:noProof/>
              </w:rPr>
              <w:tab/>
            </w:r>
            <w:r w:rsidR="004D0D78" w:rsidRPr="004D0D78">
              <w:rPr>
                <w:rStyle w:val="Hyperlink"/>
                <w:i w:val="0"/>
                <w:noProof/>
              </w:rPr>
              <w:t>Defect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_Toc437560625 \h </w:instrText>
            </w:r>
            <w:r w:rsidR="004D0D78" w:rsidRPr="004D0D78">
              <w:rPr>
                <w:i w:val="0"/>
                <w:noProof/>
                <w:webHidden/>
              </w:rPr>
            </w:r>
            <w:r w:rsidR="004D0D78" w:rsidRPr="004D0D78">
              <w:rPr>
                <w:i w:val="0"/>
                <w:noProof/>
                <w:webHidden/>
              </w:rPr>
              <w:fldChar w:fldCharType="separate"/>
            </w:r>
            <w:r w:rsidR="007A1B94">
              <w:rPr>
                <w:i w:val="0"/>
                <w:noProof/>
                <w:webHidden/>
              </w:rPr>
              <w:t>242</w:t>
            </w:r>
            <w:r w:rsidR="004D0D78" w:rsidRPr="004D0D78">
              <w:rPr>
                <w:i w:val="0"/>
                <w:noProof/>
                <w:webHidden/>
              </w:rPr>
              <w:fldChar w:fldCharType="end"/>
            </w:r>
          </w:hyperlink>
        </w:p>
        <w:p w14:paraId="34B9BB87" w14:textId="77777777" w:rsidR="004D0D78" w:rsidRPr="004D0D78" w:rsidRDefault="00D77317">
          <w:pPr>
            <w:pStyle w:val="TOC1"/>
            <w:rPr>
              <w:b w:val="0"/>
            </w:rPr>
          </w:pPr>
          <w:hyperlink w:anchor="_Toc437560626" w:history="1">
            <w:r w:rsidR="004D0D78" w:rsidRPr="004D0D78">
              <w:rPr>
                <w:rStyle w:val="Hyperlink"/>
              </w:rPr>
              <w:t>6</w:t>
            </w:r>
            <w:r w:rsidR="004D0D78" w:rsidRPr="004D0D78">
              <w:rPr>
                <w:b w:val="0"/>
              </w:rPr>
              <w:tab/>
            </w:r>
            <w:r w:rsidR="004D0D78" w:rsidRPr="004D0D78">
              <w:rPr>
                <w:rStyle w:val="Hyperlink"/>
              </w:rPr>
              <w:t>USER MANUAL</w:t>
            </w:r>
            <w:r w:rsidR="004D0D78" w:rsidRPr="004D0D78">
              <w:rPr>
                <w:webHidden/>
              </w:rPr>
              <w:tab/>
            </w:r>
            <w:r w:rsidR="004D0D78" w:rsidRPr="004D0D78">
              <w:rPr>
                <w:webHidden/>
              </w:rPr>
              <w:fldChar w:fldCharType="begin"/>
            </w:r>
            <w:r w:rsidR="004D0D78" w:rsidRPr="004D0D78">
              <w:rPr>
                <w:webHidden/>
              </w:rPr>
              <w:instrText xml:space="preserve"> PAGEREF _Toc437560626 \h </w:instrText>
            </w:r>
            <w:r w:rsidR="004D0D78" w:rsidRPr="004D0D78">
              <w:rPr>
                <w:webHidden/>
              </w:rPr>
            </w:r>
            <w:r w:rsidR="004D0D78" w:rsidRPr="004D0D78">
              <w:rPr>
                <w:webHidden/>
              </w:rPr>
              <w:fldChar w:fldCharType="separate"/>
            </w:r>
            <w:r w:rsidR="007A1B94">
              <w:rPr>
                <w:webHidden/>
              </w:rPr>
              <w:t>244</w:t>
            </w:r>
            <w:r w:rsidR="004D0D78" w:rsidRPr="004D0D78">
              <w:rPr>
                <w:webHidden/>
              </w:rPr>
              <w:fldChar w:fldCharType="end"/>
            </w:r>
          </w:hyperlink>
        </w:p>
        <w:p w14:paraId="545BE8FB" w14:textId="77777777" w:rsidR="004D0D78" w:rsidRPr="004D0D78" w:rsidRDefault="00D77317">
          <w:pPr>
            <w:pStyle w:val="TOC2"/>
            <w:rPr>
              <w:iCs w:val="0"/>
              <w:sz w:val="22"/>
              <w:szCs w:val="22"/>
            </w:rPr>
          </w:pPr>
          <w:hyperlink w:anchor="_Toc437560627" w:history="1">
            <w:r w:rsidR="004D0D78" w:rsidRPr="004D0D78">
              <w:rPr>
                <w:rStyle w:val="Hyperlink"/>
                <w:sz w:val="22"/>
                <w:szCs w:val="22"/>
              </w:rPr>
              <w:t>6.1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_Toc437560627 \h </w:instrText>
            </w:r>
            <w:r w:rsidR="004D0D78" w:rsidRPr="004D0D78">
              <w:rPr>
                <w:webHidden/>
                <w:sz w:val="22"/>
                <w:szCs w:val="22"/>
              </w:rPr>
            </w:r>
            <w:r w:rsidR="004D0D78" w:rsidRPr="004D0D78">
              <w:rPr>
                <w:webHidden/>
                <w:sz w:val="22"/>
                <w:szCs w:val="22"/>
              </w:rPr>
              <w:fldChar w:fldCharType="separate"/>
            </w:r>
            <w:r w:rsidR="007A1B94">
              <w:rPr>
                <w:webHidden/>
                <w:sz w:val="22"/>
                <w:szCs w:val="22"/>
              </w:rPr>
              <w:t>244</w:t>
            </w:r>
            <w:r w:rsidR="004D0D78" w:rsidRPr="004D0D78">
              <w:rPr>
                <w:webHidden/>
                <w:sz w:val="22"/>
                <w:szCs w:val="22"/>
              </w:rPr>
              <w:fldChar w:fldCharType="end"/>
            </w:r>
          </w:hyperlink>
        </w:p>
        <w:p w14:paraId="6505D533" w14:textId="77777777" w:rsidR="004D0D78" w:rsidRPr="004D0D78" w:rsidRDefault="00D77317">
          <w:pPr>
            <w:pStyle w:val="TOC3"/>
            <w:rPr>
              <w:i w:val="0"/>
              <w:iCs w:val="0"/>
              <w:noProof/>
            </w:rPr>
          </w:pPr>
          <w:hyperlink w:anchor="_Toc437560628" w:history="1">
            <w:r w:rsidR="004D0D78" w:rsidRPr="004D0D78">
              <w:rPr>
                <w:rStyle w:val="Hyperlink"/>
                <w:i w:val="0"/>
                <w:noProof/>
              </w:rPr>
              <w:t>6.1.1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_Toc437560628 \h </w:instrText>
            </w:r>
            <w:r w:rsidR="004D0D78" w:rsidRPr="004D0D78">
              <w:rPr>
                <w:i w:val="0"/>
                <w:noProof/>
                <w:webHidden/>
              </w:rPr>
            </w:r>
            <w:r w:rsidR="004D0D78" w:rsidRPr="004D0D78">
              <w:rPr>
                <w:i w:val="0"/>
                <w:noProof/>
                <w:webHidden/>
              </w:rPr>
              <w:fldChar w:fldCharType="separate"/>
            </w:r>
            <w:r w:rsidR="007A1B94">
              <w:rPr>
                <w:i w:val="0"/>
                <w:noProof/>
                <w:webHidden/>
              </w:rPr>
              <w:t>244</w:t>
            </w:r>
            <w:r w:rsidR="004D0D78" w:rsidRPr="004D0D78">
              <w:rPr>
                <w:i w:val="0"/>
                <w:noProof/>
                <w:webHidden/>
              </w:rPr>
              <w:fldChar w:fldCharType="end"/>
            </w:r>
          </w:hyperlink>
        </w:p>
        <w:p w14:paraId="2BD0F493" w14:textId="77777777" w:rsidR="004D0D78" w:rsidRPr="004D0D78" w:rsidRDefault="00D77317">
          <w:pPr>
            <w:pStyle w:val="TOC3"/>
            <w:rPr>
              <w:i w:val="0"/>
              <w:iCs w:val="0"/>
              <w:noProof/>
            </w:rPr>
          </w:pPr>
          <w:hyperlink w:anchor="_Toc437560629" w:history="1">
            <w:r w:rsidR="004D0D78" w:rsidRPr="004D0D78">
              <w:rPr>
                <w:rStyle w:val="Hyperlink"/>
                <w:i w:val="0"/>
                <w:noProof/>
              </w:rPr>
              <w:t>6.1.2</w:t>
            </w:r>
            <w:r w:rsidR="004D0D78" w:rsidRPr="004D0D78">
              <w:rPr>
                <w:i w:val="0"/>
                <w:iCs w:val="0"/>
                <w:noProof/>
              </w:rPr>
              <w:tab/>
            </w:r>
            <w:r w:rsidR="004D0D78" w:rsidRPr="004D0D78">
              <w:rPr>
                <w:rStyle w:val="Hyperlink"/>
                <w:i w:val="0"/>
                <w:noProof/>
              </w:rPr>
              <w:t>Environment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_Toc437560629 \h </w:instrText>
            </w:r>
            <w:r w:rsidR="004D0D78" w:rsidRPr="004D0D78">
              <w:rPr>
                <w:i w:val="0"/>
                <w:noProof/>
                <w:webHidden/>
              </w:rPr>
            </w:r>
            <w:r w:rsidR="004D0D78" w:rsidRPr="004D0D78">
              <w:rPr>
                <w:i w:val="0"/>
                <w:noProof/>
                <w:webHidden/>
              </w:rPr>
              <w:fldChar w:fldCharType="separate"/>
            </w:r>
            <w:r w:rsidR="007A1B94">
              <w:rPr>
                <w:i w:val="0"/>
                <w:noProof/>
                <w:webHidden/>
              </w:rPr>
              <w:t>244</w:t>
            </w:r>
            <w:r w:rsidR="004D0D78" w:rsidRPr="004D0D78">
              <w:rPr>
                <w:i w:val="0"/>
                <w:noProof/>
                <w:webHidden/>
              </w:rPr>
              <w:fldChar w:fldCharType="end"/>
            </w:r>
          </w:hyperlink>
        </w:p>
        <w:p w14:paraId="0A43663A" w14:textId="77777777" w:rsidR="004D0D78" w:rsidRPr="004D0D78" w:rsidRDefault="00D77317">
          <w:pPr>
            <w:pStyle w:val="TOC2"/>
            <w:rPr>
              <w:iCs w:val="0"/>
              <w:sz w:val="22"/>
              <w:szCs w:val="22"/>
            </w:rPr>
          </w:pPr>
          <w:hyperlink w:anchor="_Toc437560630" w:history="1">
            <w:r w:rsidR="004D0D78" w:rsidRPr="004D0D78">
              <w:rPr>
                <w:rStyle w:val="Hyperlink"/>
                <w:sz w:val="22"/>
                <w:szCs w:val="22"/>
              </w:rPr>
              <w:t>6.2</w:t>
            </w:r>
            <w:r w:rsidR="004D0D78" w:rsidRPr="004D0D78">
              <w:rPr>
                <w:iCs w:val="0"/>
                <w:sz w:val="22"/>
                <w:szCs w:val="22"/>
              </w:rPr>
              <w:tab/>
            </w:r>
            <w:r w:rsidR="004D0D78" w:rsidRPr="004D0D78">
              <w:rPr>
                <w:rStyle w:val="Hyperlink"/>
                <w:sz w:val="22"/>
                <w:szCs w:val="22"/>
              </w:rPr>
              <w:t>Installation Guideline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_Toc437560630 \h </w:instrText>
            </w:r>
            <w:r w:rsidR="004D0D78" w:rsidRPr="004D0D78">
              <w:rPr>
                <w:webHidden/>
                <w:sz w:val="22"/>
                <w:szCs w:val="22"/>
              </w:rPr>
            </w:r>
            <w:r w:rsidR="004D0D78" w:rsidRPr="004D0D78">
              <w:rPr>
                <w:webHidden/>
                <w:sz w:val="22"/>
                <w:szCs w:val="22"/>
              </w:rPr>
              <w:fldChar w:fldCharType="separate"/>
            </w:r>
            <w:r w:rsidR="007A1B94">
              <w:rPr>
                <w:webHidden/>
                <w:sz w:val="22"/>
                <w:szCs w:val="22"/>
              </w:rPr>
              <w:t>244</w:t>
            </w:r>
            <w:r w:rsidR="004D0D78" w:rsidRPr="004D0D78">
              <w:rPr>
                <w:webHidden/>
                <w:sz w:val="22"/>
                <w:szCs w:val="22"/>
              </w:rPr>
              <w:fldChar w:fldCharType="end"/>
            </w:r>
          </w:hyperlink>
        </w:p>
        <w:p w14:paraId="56B562BC" w14:textId="77777777" w:rsidR="004D0D78" w:rsidRPr="004D0D78" w:rsidRDefault="00D77317">
          <w:pPr>
            <w:pStyle w:val="TOC3"/>
            <w:rPr>
              <w:i w:val="0"/>
              <w:iCs w:val="0"/>
              <w:noProof/>
            </w:rPr>
          </w:pPr>
          <w:hyperlink w:anchor="_Toc437560631" w:history="1">
            <w:r w:rsidR="004D0D78" w:rsidRPr="004D0D78">
              <w:rPr>
                <w:rStyle w:val="Hyperlink"/>
                <w:i w:val="0"/>
                <w:noProof/>
              </w:rPr>
              <w:t>6.2.1</w:t>
            </w:r>
            <w:r w:rsidR="004D0D78" w:rsidRPr="004D0D78">
              <w:rPr>
                <w:i w:val="0"/>
                <w:iCs w:val="0"/>
                <w:noProof/>
              </w:rPr>
              <w:tab/>
            </w:r>
            <w:r w:rsidR="004D0D78" w:rsidRPr="004D0D78">
              <w:rPr>
                <w:rStyle w:val="Hyperlink"/>
                <w:i w:val="0"/>
                <w:noProof/>
              </w:rPr>
              <w:t>Connecting an ASP.NET MVC Web App with SQL Azure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_Toc437560631 \h </w:instrText>
            </w:r>
            <w:r w:rsidR="004D0D78" w:rsidRPr="004D0D78">
              <w:rPr>
                <w:i w:val="0"/>
                <w:noProof/>
                <w:webHidden/>
              </w:rPr>
            </w:r>
            <w:r w:rsidR="004D0D78" w:rsidRPr="004D0D78">
              <w:rPr>
                <w:i w:val="0"/>
                <w:noProof/>
                <w:webHidden/>
              </w:rPr>
              <w:fldChar w:fldCharType="separate"/>
            </w:r>
            <w:r w:rsidR="007A1B94">
              <w:rPr>
                <w:i w:val="0"/>
                <w:noProof/>
                <w:webHidden/>
              </w:rPr>
              <w:t>244</w:t>
            </w:r>
            <w:r w:rsidR="004D0D78" w:rsidRPr="004D0D78">
              <w:rPr>
                <w:i w:val="0"/>
                <w:noProof/>
                <w:webHidden/>
              </w:rPr>
              <w:fldChar w:fldCharType="end"/>
            </w:r>
          </w:hyperlink>
        </w:p>
        <w:p w14:paraId="0799B1D3" w14:textId="77777777" w:rsidR="004D0D78" w:rsidRPr="004D0D78" w:rsidRDefault="00D77317">
          <w:pPr>
            <w:pStyle w:val="TOC3"/>
            <w:rPr>
              <w:i w:val="0"/>
              <w:iCs w:val="0"/>
              <w:noProof/>
            </w:rPr>
          </w:pPr>
          <w:hyperlink w:anchor="_Toc437560632" w:history="1">
            <w:r w:rsidR="004D0D78" w:rsidRPr="004D0D78">
              <w:rPr>
                <w:rStyle w:val="Hyperlink"/>
                <w:i w:val="0"/>
                <w:noProof/>
              </w:rPr>
              <w:t>6.2.2</w:t>
            </w:r>
            <w:r w:rsidR="004D0D78" w:rsidRPr="004D0D78">
              <w:rPr>
                <w:i w:val="0"/>
                <w:iCs w:val="0"/>
                <w:noProof/>
              </w:rPr>
              <w:tab/>
            </w:r>
            <w:r w:rsidR="004D0D78" w:rsidRPr="004D0D78">
              <w:rPr>
                <w:rStyle w:val="Hyperlink"/>
                <w:i w:val="0"/>
                <w:noProof/>
              </w:rPr>
              <w:t>Create &amp; Deploying the Azure Website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_Toc437560632 \h </w:instrText>
            </w:r>
            <w:r w:rsidR="004D0D78" w:rsidRPr="004D0D78">
              <w:rPr>
                <w:i w:val="0"/>
                <w:noProof/>
                <w:webHidden/>
              </w:rPr>
            </w:r>
            <w:r w:rsidR="004D0D78" w:rsidRPr="004D0D78">
              <w:rPr>
                <w:i w:val="0"/>
                <w:noProof/>
                <w:webHidden/>
              </w:rPr>
              <w:fldChar w:fldCharType="separate"/>
            </w:r>
            <w:r w:rsidR="007A1B94">
              <w:rPr>
                <w:i w:val="0"/>
                <w:noProof/>
                <w:webHidden/>
              </w:rPr>
              <w:t>249</w:t>
            </w:r>
            <w:r w:rsidR="004D0D78" w:rsidRPr="004D0D78">
              <w:rPr>
                <w:i w:val="0"/>
                <w:noProof/>
                <w:webHidden/>
              </w:rPr>
              <w:fldChar w:fldCharType="end"/>
            </w:r>
          </w:hyperlink>
        </w:p>
        <w:p w14:paraId="2E4791DE" w14:textId="77777777" w:rsidR="004D0D78" w:rsidRPr="004D0D78" w:rsidRDefault="00D77317">
          <w:pPr>
            <w:pStyle w:val="TOC3"/>
            <w:rPr>
              <w:i w:val="0"/>
              <w:iCs w:val="0"/>
              <w:noProof/>
            </w:rPr>
          </w:pPr>
          <w:hyperlink w:anchor="_Toc437560633" w:history="1">
            <w:r w:rsidR="004D0D78" w:rsidRPr="004D0D78">
              <w:rPr>
                <w:rStyle w:val="Hyperlink"/>
                <w:i w:val="0"/>
                <w:noProof/>
              </w:rPr>
              <w:t>6.2.3</w:t>
            </w:r>
            <w:r w:rsidR="004D0D78" w:rsidRPr="004D0D78">
              <w:rPr>
                <w:i w:val="0"/>
                <w:iCs w:val="0"/>
                <w:noProof/>
              </w:rPr>
              <w:tab/>
            </w:r>
            <w:r w:rsidR="004D0D78" w:rsidRPr="004D0D78">
              <w:rPr>
                <w:rStyle w:val="Hyperlink"/>
                <w:i w:val="0"/>
                <w:noProof/>
              </w:rPr>
              <w:t>Connecting SQL Management Studio to SQL Azure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_Toc437560633 \h </w:instrText>
            </w:r>
            <w:r w:rsidR="004D0D78" w:rsidRPr="004D0D78">
              <w:rPr>
                <w:i w:val="0"/>
                <w:noProof/>
                <w:webHidden/>
              </w:rPr>
            </w:r>
            <w:r w:rsidR="004D0D78" w:rsidRPr="004D0D78">
              <w:rPr>
                <w:i w:val="0"/>
                <w:noProof/>
                <w:webHidden/>
              </w:rPr>
              <w:fldChar w:fldCharType="separate"/>
            </w:r>
            <w:r w:rsidR="007A1B94">
              <w:rPr>
                <w:i w:val="0"/>
                <w:noProof/>
                <w:webHidden/>
              </w:rPr>
              <w:t>251</w:t>
            </w:r>
            <w:r w:rsidR="004D0D78" w:rsidRPr="004D0D78">
              <w:rPr>
                <w:i w:val="0"/>
                <w:noProof/>
                <w:webHidden/>
              </w:rPr>
              <w:fldChar w:fldCharType="end"/>
            </w:r>
          </w:hyperlink>
        </w:p>
        <w:p w14:paraId="0AB3BD8E" w14:textId="77777777" w:rsidR="004D0D78" w:rsidRPr="004D0D78" w:rsidRDefault="00D77317">
          <w:pPr>
            <w:pStyle w:val="TOC2"/>
            <w:rPr>
              <w:iCs w:val="0"/>
              <w:sz w:val="22"/>
              <w:szCs w:val="22"/>
            </w:rPr>
          </w:pPr>
          <w:hyperlink w:anchor="_Toc437560634" w:history="1">
            <w:r w:rsidR="004D0D78" w:rsidRPr="004D0D78">
              <w:rPr>
                <w:rStyle w:val="Hyperlink"/>
                <w:sz w:val="22"/>
                <w:szCs w:val="22"/>
              </w:rPr>
              <w:t>6.3</w:t>
            </w:r>
            <w:r w:rsidR="004D0D78" w:rsidRPr="004D0D78">
              <w:rPr>
                <w:iCs w:val="0"/>
                <w:sz w:val="22"/>
                <w:szCs w:val="22"/>
              </w:rPr>
              <w:tab/>
            </w:r>
            <w:r w:rsidR="004D0D78" w:rsidRPr="004D0D78">
              <w:rPr>
                <w:rStyle w:val="Hyperlink"/>
                <w:sz w:val="22"/>
                <w:szCs w:val="22"/>
              </w:rPr>
              <w:t>User Guideline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_Toc437560634 \h </w:instrText>
            </w:r>
            <w:r w:rsidR="004D0D78" w:rsidRPr="004D0D78">
              <w:rPr>
                <w:webHidden/>
                <w:sz w:val="22"/>
                <w:szCs w:val="22"/>
              </w:rPr>
            </w:r>
            <w:r w:rsidR="004D0D78" w:rsidRPr="004D0D78">
              <w:rPr>
                <w:webHidden/>
                <w:sz w:val="22"/>
                <w:szCs w:val="22"/>
              </w:rPr>
              <w:fldChar w:fldCharType="separate"/>
            </w:r>
            <w:r w:rsidR="007A1B94">
              <w:rPr>
                <w:webHidden/>
                <w:sz w:val="22"/>
                <w:szCs w:val="22"/>
              </w:rPr>
              <w:t>255</w:t>
            </w:r>
            <w:r w:rsidR="004D0D78" w:rsidRPr="004D0D78">
              <w:rPr>
                <w:webHidden/>
                <w:sz w:val="22"/>
                <w:szCs w:val="22"/>
              </w:rPr>
              <w:fldChar w:fldCharType="end"/>
            </w:r>
          </w:hyperlink>
        </w:p>
        <w:p w14:paraId="2C7BA423" w14:textId="77777777" w:rsidR="004D0D78" w:rsidRPr="004D0D78" w:rsidRDefault="00D77317">
          <w:pPr>
            <w:pStyle w:val="TOC3"/>
            <w:rPr>
              <w:i w:val="0"/>
              <w:iCs w:val="0"/>
              <w:noProof/>
            </w:rPr>
          </w:pPr>
          <w:hyperlink w:anchor="_Toc437560635" w:history="1">
            <w:r w:rsidR="004D0D78" w:rsidRPr="004D0D78">
              <w:rPr>
                <w:rStyle w:val="Hyperlink"/>
                <w:i w:val="0"/>
                <w:noProof/>
              </w:rPr>
              <w:t>6.3.1</w:t>
            </w:r>
            <w:r w:rsidR="004D0D78" w:rsidRPr="004D0D78">
              <w:rPr>
                <w:i w:val="0"/>
                <w:iCs w:val="0"/>
                <w:noProof/>
              </w:rPr>
              <w:tab/>
            </w:r>
            <w:r w:rsidR="004D0D78" w:rsidRPr="004D0D78">
              <w:rPr>
                <w:rStyle w:val="Hyperlink"/>
                <w:i w:val="0"/>
                <w:noProof/>
              </w:rPr>
              <w:t>User Client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_Toc437560635 \h </w:instrText>
            </w:r>
            <w:r w:rsidR="004D0D78" w:rsidRPr="004D0D78">
              <w:rPr>
                <w:i w:val="0"/>
                <w:noProof/>
                <w:webHidden/>
              </w:rPr>
            </w:r>
            <w:r w:rsidR="004D0D78" w:rsidRPr="004D0D78">
              <w:rPr>
                <w:i w:val="0"/>
                <w:noProof/>
                <w:webHidden/>
              </w:rPr>
              <w:fldChar w:fldCharType="separate"/>
            </w:r>
            <w:r w:rsidR="007A1B94">
              <w:rPr>
                <w:i w:val="0"/>
                <w:noProof/>
                <w:webHidden/>
              </w:rPr>
              <w:t>255</w:t>
            </w:r>
            <w:r w:rsidR="004D0D78" w:rsidRPr="004D0D78">
              <w:rPr>
                <w:i w:val="0"/>
                <w:noProof/>
                <w:webHidden/>
              </w:rPr>
              <w:fldChar w:fldCharType="end"/>
            </w:r>
          </w:hyperlink>
        </w:p>
        <w:p w14:paraId="1E54AB5B" w14:textId="77777777" w:rsidR="004D0D78" w:rsidRPr="004D0D78" w:rsidRDefault="00D77317">
          <w:pPr>
            <w:pStyle w:val="TOC3"/>
            <w:rPr>
              <w:i w:val="0"/>
              <w:iCs w:val="0"/>
              <w:noProof/>
            </w:rPr>
          </w:pPr>
          <w:hyperlink w:anchor="_Toc437560636" w:history="1">
            <w:r w:rsidR="004D0D78" w:rsidRPr="004D0D78">
              <w:rPr>
                <w:rStyle w:val="Hyperlink"/>
                <w:i w:val="0"/>
                <w:noProof/>
              </w:rPr>
              <w:t>6.3.2</w:t>
            </w:r>
            <w:r w:rsidR="004D0D78" w:rsidRPr="004D0D78">
              <w:rPr>
                <w:i w:val="0"/>
                <w:iCs w:val="0"/>
                <w:noProof/>
              </w:rPr>
              <w:tab/>
            </w:r>
            <w:r w:rsidR="004D0D78" w:rsidRPr="004D0D78">
              <w:rPr>
                <w:rStyle w:val="Hyperlink"/>
                <w:i w:val="0"/>
                <w:noProof/>
              </w:rPr>
              <w:t>Admin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_Toc437560636 \h </w:instrText>
            </w:r>
            <w:r w:rsidR="004D0D78" w:rsidRPr="004D0D78">
              <w:rPr>
                <w:i w:val="0"/>
                <w:noProof/>
                <w:webHidden/>
              </w:rPr>
            </w:r>
            <w:r w:rsidR="004D0D78" w:rsidRPr="004D0D78">
              <w:rPr>
                <w:i w:val="0"/>
                <w:noProof/>
                <w:webHidden/>
              </w:rPr>
              <w:fldChar w:fldCharType="separate"/>
            </w:r>
            <w:r w:rsidR="007A1B94">
              <w:rPr>
                <w:i w:val="0"/>
                <w:noProof/>
                <w:webHidden/>
              </w:rPr>
              <w:t>277</w:t>
            </w:r>
            <w:r w:rsidR="004D0D78" w:rsidRPr="004D0D78">
              <w:rPr>
                <w:i w:val="0"/>
                <w:noProof/>
                <w:webHidden/>
              </w:rPr>
              <w:fldChar w:fldCharType="end"/>
            </w:r>
          </w:hyperlink>
        </w:p>
        <w:p w14:paraId="313E9754" w14:textId="77777777" w:rsidR="004D0D78" w:rsidRPr="004D0D78" w:rsidRDefault="00D77317">
          <w:pPr>
            <w:pStyle w:val="TOC1"/>
            <w:rPr>
              <w:b w:val="0"/>
            </w:rPr>
          </w:pPr>
          <w:hyperlink w:anchor="_Toc437560637" w:history="1">
            <w:r w:rsidR="004D0D78" w:rsidRPr="004D0D78">
              <w:rPr>
                <w:rStyle w:val="Hyperlink"/>
              </w:rPr>
              <w:t>7</w:t>
            </w:r>
            <w:r w:rsidR="004D0D78" w:rsidRPr="004D0D78">
              <w:rPr>
                <w:b w:val="0"/>
              </w:rPr>
              <w:tab/>
            </w:r>
            <w:r w:rsidR="004D0D78" w:rsidRPr="004D0D78">
              <w:rPr>
                <w:rStyle w:val="Hyperlink"/>
              </w:rPr>
              <w:t>PROJECT RESULT REPORT</w:t>
            </w:r>
            <w:r w:rsidR="004D0D78" w:rsidRPr="004D0D78">
              <w:rPr>
                <w:webHidden/>
              </w:rPr>
              <w:tab/>
            </w:r>
            <w:r w:rsidR="004D0D78" w:rsidRPr="004D0D78">
              <w:rPr>
                <w:webHidden/>
              </w:rPr>
              <w:fldChar w:fldCharType="begin"/>
            </w:r>
            <w:r w:rsidR="004D0D78" w:rsidRPr="004D0D78">
              <w:rPr>
                <w:webHidden/>
              </w:rPr>
              <w:instrText xml:space="preserve"> PAGEREF _Toc437560637 \h </w:instrText>
            </w:r>
            <w:r w:rsidR="004D0D78" w:rsidRPr="004D0D78">
              <w:rPr>
                <w:webHidden/>
              </w:rPr>
            </w:r>
            <w:r w:rsidR="004D0D78" w:rsidRPr="004D0D78">
              <w:rPr>
                <w:webHidden/>
              </w:rPr>
              <w:fldChar w:fldCharType="separate"/>
            </w:r>
            <w:r w:rsidR="007A1B94">
              <w:rPr>
                <w:webHidden/>
              </w:rPr>
              <w:t>284</w:t>
            </w:r>
            <w:r w:rsidR="004D0D78" w:rsidRPr="004D0D78">
              <w:rPr>
                <w:webHidden/>
              </w:rPr>
              <w:fldChar w:fldCharType="end"/>
            </w:r>
          </w:hyperlink>
        </w:p>
        <w:p w14:paraId="4940401D" w14:textId="77777777" w:rsidR="004D0D78" w:rsidRPr="004D0D78" w:rsidRDefault="00D77317">
          <w:pPr>
            <w:pStyle w:val="TOC2"/>
            <w:rPr>
              <w:iCs w:val="0"/>
              <w:sz w:val="22"/>
              <w:szCs w:val="22"/>
            </w:rPr>
          </w:pPr>
          <w:hyperlink w:anchor="_Toc437560638" w:history="1">
            <w:r w:rsidR="004D0D78" w:rsidRPr="004D0D78">
              <w:rPr>
                <w:rStyle w:val="Hyperlink"/>
                <w:sz w:val="22"/>
                <w:szCs w:val="22"/>
              </w:rPr>
              <w:t>7.1</w:t>
            </w:r>
            <w:r w:rsidR="004D0D78" w:rsidRPr="004D0D78">
              <w:rPr>
                <w:iCs w:val="0"/>
                <w:sz w:val="22"/>
                <w:szCs w:val="22"/>
              </w:rPr>
              <w:tab/>
            </w:r>
            <w:r w:rsidR="004D0D78" w:rsidRPr="004D0D78">
              <w:rPr>
                <w:rStyle w:val="Hyperlink"/>
                <w:sz w:val="22"/>
                <w:szCs w:val="22"/>
              </w:rPr>
              <w:t>Product Judging</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_Toc437560638 \h </w:instrText>
            </w:r>
            <w:r w:rsidR="004D0D78" w:rsidRPr="004D0D78">
              <w:rPr>
                <w:webHidden/>
                <w:sz w:val="22"/>
                <w:szCs w:val="22"/>
              </w:rPr>
            </w:r>
            <w:r w:rsidR="004D0D78" w:rsidRPr="004D0D78">
              <w:rPr>
                <w:webHidden/>
                <w:sz w:val="22"/>
                <w:szCs w:val="22"/>
              </w:rPr>
              <w:fldChar w:fldCharType="separate"/>
            </w:r>
            <w:r w:rsidR="007A1B94">
              <w:rPr>
                <w:webHidden/>
                <w:sz w:val="22"/>
                <w:szCs w:val="22"/>
              </w:rPr>
              <w:t>284</w:t>
            </w:r>
            <w:r w:rsidR="004D0D78" w:rsidRPr="004D0D78">
              <w:rPr>
                <w:webHidden/>
                <w:sz w:val="22"/>
                <w:szCs w:val="22"/>
              </w:rPr>
              <w:fldChar w:fldCharType="end"/>
            </w:r>
          </w:hyperlink>
        </w:p>
        <w:p w14:paraId="40E88721" w14:textId="77777777" w:rsidR="004D0D78" w:rsidRPr="004D0D78" w:rsidRDefault="00D77317">
          <w:pPr>
            <w:pStyle w:val="TOC3"/>
            <w:rPr>
              <w:i w:val="0"/>
              <w:iCs w:val="0"/>
              <w:noProof/>
            </w:rPr>
          </w:pPr>
          <w:hyperlink w:anchor="_Toc437560639" w:history="1">
            <w:r w:rsidR="004D0D78" w:rsidRPr="004D0D78">
              <w:rPr>
                <w:rStyle w:val="Hyperlink"/>
                <w:i w:val="0"/>
                <w:noProof/>
              </w:rPr>
              <w:t>7.1.1</w:t>
            </w:r>
            <w:r w:rsidR="004D0D78" w:rsidRPr="004D0D78">
              <w:rPr>
                <w:i w:val="0"/>
                <w:iCs w:val="0"/>
                <w:noProof/>
              </w:rPr>
              <w:tab/>
            </w:r>
            <w:r w:rsidR="004D0D78" w:rsidRPr="004D0D78">
              <w:rPr>
                <w:rStyle w:val="Hyperlink"/>
                <w:i w:val="0"/>
                <w:noProof/>
              </w:rPr>
              <w:t>Advantage of Dandelion system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_Toc437560639 \h </w:instrText>
            </w:r>
            <w:r w:rsidR="004D0D78" w:rsidRPr="004D0D78">
              <w:rPr>
                <w:i w:val="0"/>
                <w:noProof/>
                <w:webHidden/>
              </w:rPr>
            </w:r>
            <w:r w:rsidR="004D0D78" w:rsidRPr="004D0D78">
              <w:rPr>
                <w:i w:val="0"/>
                <w:noProof/>
                <w:webHidden/>
              </w:rPr>
              <w:fldChar w:fldCharType="separate"/>
            </w:r>
            <w:r w:rsidR="007A1B94">
              <w:rPr>
                <w:i w:val="0"/>
                <w:noProof/>
                <w:webHidden/>
              </w:rPr>
              <w:t>284</w:t>
            </w:r>
            <w:r w:rsidR="004D0D78" w:rsidRPr="004D0D78">
              <w:rPr>
                <w:i w:val="0"/>
                <w:noProof/>
                <w:webHidden/>
              </w:rPr>
              <w:fldChar w:fldCharType="end"/>
            </w:r>
          </w:hyperlink>
        </w:p>
        <w:p w14:paraId="3394DABA" w14:textId="77777777" w:rsidR="004D0D78" w:rsidRPr="004D0D78" w:rsidRDefault="00D77317">
          <w:pPr>
            <w:pStyle w:val="TOC3"/>
            <w:rPr>
              <w:i w:val="0"/>
              <w:iCs w:val="0"/>
              <w:noProof/>
            </w:rPr>
          </w:pPr>
          <w:hyperlink w:anchor="_Toc437560640" w:history="1">
            <w:r w:rsidR="004D0D78" w:rsidRPr="004D0D78">
              <w:rPr>
                <w:rStyle w:val="Hyperlink"/>
                <w:i w:val="0"/>
                <w:noProof/>
              </w:rPr>
              <w:t>7.1.2</w:t>
            </w:r>
            <w:r w:rsidR="004D0D78" w:rsidRPr="004D0D78">
              <w:rPr>
                <w:i w:val="0"/>
                <w:iCs w:val="0"/>
                <w:noProof/>
              </w:rPr>
              <w:tab/>
            </w:r>
            <w:r w:rsidR="004D0D78" w:rsidRPr="004D0D78">
              <w:rPr>
                <w:rStyle w:val="Hyperlink"/>
                <w:i w:val="0"/>
                <w:noProof/>
              </w:rPr>
              <w:t>Current Limitations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_Toc437560640 \h </w:instrText>
            </w:r>
            <w:r w:rsidR="004D0D78" w:rsidRPr="004D0D78">
              <w:rPr>
                <w:i w:val="0"/>
                <w:noProof/>
                <w:webHidden/>
              </w:rPr>
            </w:r>
            <w:r w:rsidR="004D0D78" w:rsidRPr="004D0D78">
              <w:rPr>
                <w:i w:val="0"/>
                <w:noProof/>
                <w:webHidden/>
              </w:rPr>
              <w:fldChar w:fldCharType="separate"/>
            </w:r>
            <w:r w:rsidR="007A1B94">
              <w:rPr>
                <w:i w:val="0"/>
                <w:noProof/>
                <w:webHidden/>
              </w:rPr>
              <w:t>284</w:t>
            </w:r>
            <w:r w:rsidR="004D0D78" w:rsidRPr="004D0D78">
              <w:rPr>
                <w:i w:val="0"/>
                <w:noProof/>
                <w:webHidden/>
              </w:rPr>
              <w:fldChar w:fldCharType="end"/>
            </w:r>
          </w:hyperlink>
        </w:p>
        <w:p w14:paraId="7097CDF6" w14:textId="77777777" w:rsidR="004D0D78" w:rsidRPr="004D0D78" w:rsidRDefault="00D77317">
          <w:pPr>
            <w:pStyle w:val="TOC3"/>
            <w:rPr>
              <w:i w:val="0"/>
              <w:iCs w:val="0"/>
              <w:noProof/>
            </w:rPr>
          </w:pPr>
          <w:hyperlink w:anchor="_Toc437560641" w:history="1">
            <w:r w:rsidR="004D0D78" w:rsidRPr="004D0D78">
              <w:rPr>
                <w:rStyle w:val="Hyperlink"/>
                <w:i w:val="0"/>
                <w:noProof/>
              </w:rPr>
              <w:t>7.1.3</w:t>
            </w:r>
            <w:r w:rsidR="004D0D78" w:rsidRPr="004D0D78">
              <w:rPr>
                <w:i w:val="0"/>
                <w:iCs w:val="0"/>
                <w:noProof/>
              </w:rPr>
              <w:tab/>
            </w:r>
            <w:r w:rsidR="004D0D78" w:rsidRPr="004D0D78">
              <w:rPr>
                <w:rStyle w:val="Hyperlink"/>
                <w:i w:val="0"/>
                <w:noProof/>
              </w:rPr>
              <w:t>Expectation in Future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_Toc437560641 \h </w:instrText>
            </w:r>
            <w:r w:rsidR="004D0D78" w:rsidRPr="004D0D78">
              <w:rPr>
                <w:i w:val="0"/>
                <w:noProof/>
                <w:webHidden/>
              </w:rPr>
            </w:r>
            <w:r w:rsidR="004D0D78" w:rsidRPr="004D0D78">
              <w:rPr>
                <w:i w:val="0"/>
                <w:noProof/>
                <w:webHidden/>
              </w:rPr>
              <w:fldChar w:fldCharType="separate"/>
            </w:r>
            <w:r w:rsidR="007A1B94">
              <w:rPr>
                <w:i w:val="0"/>
                <w:noProof/>
                <w:webHidden/>
              </w:rPr>
              <w:t>284</w:t>
            </w:r>
            <w:r w:rsidR="004D0D78" w:rsidRPr="004D0D78">
              <w:rPr>
                <w:i w:val="0"/>
                <w:noProof/>
                <w:webHidden/>
              </w:rPr>
              <w:fldChar w:fldCharType="end"/>
            </w:r>
          </w:hyperlink>
        </w:p>
        <w:p w14:paraId="0AC53FA5" w14:textId="77777777" w:rsidR="004D0D78" w:rsidRPr="004D0D78" w:rsidRDefault="00D77317">
          <w:pPr>
            <w:pStyle w:val="TOC2"/>
            <w:rPr>
              <w:iCs w:val="0"/>
              <w:sz w:val="22"/>
              <w:szCs w:val="22"/>
            </w:rPr>
          </w:pPr>
          <w:hyperlink w:anchor="_Toc437560642" w:history="1">
            <w:r w:rsidR="004D0D78" w:rsidRPr="004D0D78">
              <w:rPr>
                <w:rStyle w:val="Hyperlink"/>
                <w:sz w:val="22"/>
                <w:szCs w:val="22"/>
              </w:rPr>
              <w:t>7.2</w:t>
            </w:r>
            <w:r w:rsidR="004D0D78" w:rsidRPr="004D0D78">
              <w:rPr>
                <w:iCs w:val="0"/>
                <w:sz w:val="22"/>
                <w:szCs w:val="22"/>
              </w:rPr>
              <w:tab/>
            </w:r>
            <w:r w:rsidR="004D0D78" w:rsidRPr="004D0D78">
              <w:rPr>
                <w:rStyle w:val="Hyperlink"/>
                <w:sz w:val="22"/>
                <w:szCs w:val="22"/>
              </w:rPr>
              <w:t>Project Summary</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_Toc437560642 \h </w:instrText>
            </w:r>
            <w:r w:rsidR="004D0D78" w:rsidRPr="004D0D78">
              <w:rPr>
                <w:webHidden/>
                <w:sz w:val="22"/>
                <w:szCs w:val="22"/>
              </w:rPr>
            </w:r>
            <w:r w:rsidR="004D0D78" w:rsidRPr="004D0D78">
              <w:rPr>
                <w:webHidden/>
                <w:sz w:val="22"/>
                <w:szCs w:val="22"/>
              </w:rPr>
              <w:fldChar w:fldCharType="separate"/>
            </w:r>
            <w:r w:rsidR="007A1B94">
              <w:rPr>
                <w:webHidden/>
                <w:sz w:val="22"/>
                <w:szCs w:val="22"/>
              </w:rPr>
              <w:t>284</w:t>
            </w:r>
            <w:r w:rsidR="004D0D78" w:rsidRPr="004D0D78">
              <w:rPr>
                <w:webHidden/>
                <w:sz w:val="22"/>
                <w:szCs w:val="22"/>
              </w:rPr>
              <w:fldChar w:fldCharType="end"/>
            </w:r>
          </w:hyperlink>
        </w:p>
        <w:p w14:paraId="4C27585C" w14:textId="77777777" w:rsidR="004D0D78" w:rsidRPr="004D0D78" w:rsidRDefault="00D77317">
          <w:pPr>
            <w:pStyle w:val="TOC2"/>
            <w:rPr>
              <w:iCs w:val="0"/>
              <w:sz w:val="22"/>
              <w:szCs w:val="22"/>
            </w:rPr>
          </w:pPr>
          <w:hyperlink w:anchor="_Toc437560643" w:history="1">
            <w:r w:rsidR="004D0D78" w:rsidRPr="004D0D78">
              <w:rPr>
                <w:rStyle w:val="Hyperlink"/>
                <w:sz w:val="22"/>
                <w:szCs w:val="22"/>
              </w:rPr>
              <w:t>7.3</w:t>
            </w:r>
            <w:r w:rsidR="004D0D78" w:rsidRPr="004D0D78">
              <w:rPr>
                <w:iCs w:val="0"/>
                <w:sz w:val="22"/>
                <w:szCs w:val="22"/>
              </w:rPr>
              <w:tab/>
            </w:r>
            <w:r w:rsidR="004D0D78" w:rsidRPr="004D0D78">
              <w:rPr>
                <w:rStyle w:val="Hyperlink"/>
                <w:sz w:val="22"/>
                <w:szCs w:val="22"/>
              </w:rPr>
              <w:t>Lesson Learnt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_Toc437560643 \h </w:instrText>
            </w:r>
            <w:r w:rsidR="004D0D78" w:rsidRPr="004D0D78">
              <w:rPr>
                <w:webHidden/>
                <w:sz w:val="22"/>
                <w:szCs w:val="22"/>
              </w:rPr>
            </w:r>
            <w:r w:rsidR="004D0D78" w:rsidRPr="004D0D78">
              <w:rPr>
                <w:webHidden/>
                <w:sz w:val="22"/>
                <w:szCs w:val="22"/>
              </w:rPr>
              <w:fldChar w:fldCharType="separate"/>
            </w:r>
            <w:r w:rsidR="007A1B94">
              <w:rPr>
                <w:webHidden/>
                <w:sz w:val="22"/>
                <w:szCs w:val="22"/>
              </w:rPr>
              <w:t>285</w:t>
            </w:r>
            <w:r w:rsidR="004D0D78" w:rsidRPr="004D0D78">
              <w:rPr>
                <w:webHidden/>
                <w:sz w:val="22"/>
                <w:szCs w:val="22"/>
              </w:rPr>
              <w:fldChar w:fldCharType="end"/>
            </w:r>
          </w:hyperlink>
        </w:p>
        <w:p w14:paraId="1C759CD6" w14:textId="77777777" w:rsidR="004D0D78" w:rsidRPr="004D0D78" w:rsidRDefault="00D77317">
          <w:pPr>
            <w:pStyle w:val="TOC1"/>
            <w:rPr>
              <w:b w:val="0"/>
            </w:rPr>
          </w:pPr>
          <w:hyperlink w:anchor="_Toc437560644" w:history="1">
            <w:r w:rsidR="004D0D78" w:rsidRPr="004D0D78">
              <w:rPr>
                <w:rStyle w:val="Hyperlink"/>
              </w:rPr>
              <w:t>8</w:t>
            </w:r>
            <w:r w:rsidR="004D0D78" w:rsidRPr="004D0D78">
              <w:rPr>
                <w:b w:val="0"/>
              </w:rPr>
              <w:tab/>
            </w:r>
            <w:r w:rsidR="004D0D78" w:rsidRPr="004D0D78">
              <w:rPr>
                <w:rStyle w:val="Hyperlink"/>
              </w:rPr>
              <w:t>REFERENCES</w:t>
            </w:r>
            <w:r w:rsidR="004D0D78" w:rsidRPr="004D0D78">
              <w:rPr>
                <w:webHidden/>
              </w:rPr>
              <w:tab/>
            </w:r>
            <w:r w:rsidR="004D0D78" w:rsidRPr="004D0D78">
              <w:rPr>
                <w:webHidden/>
              </w:rPr>
              <w:fldChar w:fldCharType="begin"/>
            </w:r>
            <w:r w:rsidR="004D0D78" w:rsidRPr="004D0D78">
              <w:rPr>
                <w:webHidden/>
              </w:rPr>
              <w:instrText xml:space="preserve"> PAGEREF _Toc437560644 \h </w:instrText>
            </w:r>
            <w:r w:rsidR="004D0D78" w:rsidRPr="004D0D78">
              <w:rPr>
                <w:webHidden/>
              </w:rPr>
            </w:r>
            <w:r w:rsidR="004D0D78" w:rsidRPr="004D0D78">
              <w:rPr>
                <w:webHidden/>
              </w:rPr>
              <w:fldChar w:fldCharType="separate"/>
            </w:r>
            <w:r w:rsidR="007A1B94">
              <w:rPr>
                <w:webHidden/>
              </w:rPr>
              <w:t>286</w:t>
            </w:r>
            <w:r w:rsidR="004D0D78" w:rsidRPr="004D0D78">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080C0271" w14:textId="77777777" w:rsidR="00251D1E" w:rsidRDefault="00251D1E" w:rsidP="00251D1E">
      <w:pPr>
        <w:ind w:left="1440" w:firstLine="720"/>
        <w:rPr>
          <w:b/>
          <w:color w:val="00B050"/>
          <w:sz w:val="60"/>
          <w:szCs w:val="60"/>
        </w:rPr>
      </w:pPr>
      <w:r w:rsidRPr="00976DC0">
        <w:rPr>
          <w:b/>
          <w:color w:val="00B050"/>
          <w:sz w:val="60"/>
          <w:szCs w:val="60"/>
        </w:rPr>
        <w:lastRenderedPageBreak/>
        <w:t>Acknowledgements</w:t>
      </w:r>
    </w:p>
    <w:p w14:paraId="4FC65781" w14:textId="77777777" w:rsidR="00251D1E" w:rsidRPr="00976DC0" w:rsidRDefault="00251D1E" w:rsidP="00251D1E">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14:paraId="0717E162" w14:textId="77777777" w:rsidR="00251D1E" w:rsidRPr="00976DC0" w:rsidRDefault="00251D1E" w:rsidP="00251D1E">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14:paraId="3A2E2732" w14:textId="77777777" w:rsidR="00251D1E" w:rsidRPr="00976DC0" w:rsidRDefault="00251D1E" w:rsidP="00251D1E">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Pr>
          <w:rFonts w:cs="Times New Roman"/>
          <w:sz w:val="30"/>
          <w:szCs w:val="30"/>
        </w:rPr>
        <w:t xml:space="preserve"> during four months</w:t>
      </w:r>
      <w:r w:rsidRPr="00976DC0">
        <w:rPr>
          <w:rFonts w:cs="Times New Roman"/>
          <w:sz w:val="30"/>
          <w:szCs w:val="30"/>
        </w:rPr>
        <w:t xml:space="preserve"> and and teacher Nguyen Cuong, specialized consultants</w:t>
      </w:r>
      <w:r>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Pr>
          <w:rFonts w:cs="Times New Roman"/>
          <w:sz w:val="30"/>
          <w:szCs w:val="30"/>
        </w:rPr>
        <w:t>.</w:t>
      </w:r>
    </w:p>
    <w:p w14:paraId="17A284A7" w14:textId="77777777" w:rsidR="00251D1E" w:rsidRPr="00976DC0" w:rsidRDefault="00251D1E" w:rsidP="00251D1E">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14:paraId="32FB5675" w14:textId="6682395A" w:rsidR="00735562" w:rsidRPr="00A35A49" w:rsidRDefault="00125999" w:rsidP="001A4A0A">
      <w:pPr>
        <w:spacing w:line="276" w:lineRule="auto"/>
        <w:rPr>
          <w:rFonts w:ascii="Times New Roman" w:eastAsiaTheme="majorEastAsia" w:hAnsi="Times New Roman" w:cs="Times New Roman"/>
          <w:b/>
          <w:color w:val="2E74B5" w:themeColor="accent1" w:themeShade="BF"/>
        </w:rPr>
      </w:pPr>
      <w:r w:rsidRPr="007E4D2C">
        <w:rPr>
          <w:rFonts w:ascii="Times New Roman" w:hAnsi="Times New Roman" w:cs="Times New Roman"/>
          <w:b/>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560526"/>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560527"/>
      <w:r>
        <w:t>Purpose</w:t>
      </w:r>
      <w:bookmarkEnd w:id="2"/>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560528"/>
      <w:r w:rsidRPr="00166C0D">
        <w:t>Acronyms and Definitions</w:t>
      </w:r>
      <w:bookmarkEnd w:id="3"/>
      <w:bookmarkEnd w:id="4"/>
      <w:bookmarkEnd w:id="5"/>
      <w:bookmarkEnd w:id="6"/>
    </w:p>
    <w:tbl>
      <w:tblPr>
        <w:tblStyle w:val="TableGrid"/>
        <w:tblpPr w:leftFromText="180" w:rightFromText="180" w:vertAnchor="text" w:tblpY="1"/>
        <w:tblW w:w="8275" w:type="dxa"/>
        <w:tblLook w:val="04A0" w:firstRow="1" w:lastRow="0" w:firstColumn="1" w:lastColumn="0" w:noHBand="0" w:noVBand="1"/>
      </w:tblPr>
      <w:tblGrid>
        <w:gridCol w:w="2695"/>
        <w:gridCol w:w="5580"/>
      </w:tblGrid>
      <w:tr w:rsidR="00166C0D" w:rsidRPr="007D021F" w14:paraId="28D8FDCA" w14:textId="77777777" w:rsidTr="00AF6B3C">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58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F6B3C">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58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F6B3C">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58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F6B3C">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58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560529"/>
      <w:r>
        <w:t>Abstract</w:t>
      </w:r>
      <w:bookmarkEnd w:id="7"/>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8" w:name="_Toc396213089"/>
      <w:bookmarkStart w:id="9" w:name="_Toc430290450"/>
      <w:bookmarkStart w:id="10" w:name="_Toc430713127"/>
      <w:bookmarkStart w:id="11" w:name="_Toc437560530"/>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560531"/>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4171433B">
            <wp:extent cx="5257800" cy="2823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10"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560532"/>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5B8C4C1C">
            <wp:extent cx="5238750" cy="253203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6274" cy="2540503"/>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560533"/>
      <w:r>
        <w:t>Proposal</w:t>
      </w:r>
      <w:bookmarkEnd w:id="14"/>
    </w:p>
    <w:p w14:paraId="6413181A" w14:textId="4B90800D" w:rsidR="00CD715F" w:rsidRDefault="00CD715F" w:rsidP="00CD715F">
      <w:pPr>
        <w:pStyle w:val="Heading3"/>
      </w:pPr>
      <w:bookmarkStart w:id="15" w:name="_Toc437560534"/>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560535"/>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w:t>
      </w:r>
      <w:r>
        <w:rPr>
          <w:rFonts w:ascii="Times New Roman" w:hAnsi="Times New Roman" w:cs="Times New Roman"/>
          <w:color w:val="0F2105"/>
        </w:rPr>
        <w:lastRenderedPageBreak/>
        <w:t>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560536"/>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1EF07B62">
            <wp:extent cx="5241427" cy="5171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264104" cy="5193916"/>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560537"/>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Report: User can report a project which violate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29" w:name="_Toc430290458"/>
      <w:bookmarkStart w:id="30" w:name="_Toc430713135"/>
      <w:bookmarkStart w:id="31" w:name="_Toc437560538"/>
      <w:r w:rsidRPr="007D021F">
        <w:t>B</w:t>
      </w:r>
      <w:r w:rsidR="00647144">
        <w:t>ene</w:t>
      </w:r>
      <w:r w:rsidR="00073879">
        <w:t>fit</w:t>
      </w:r>
      <w:r w:rsidR="00647144">
        <w:t>s f</w:t>
      </w:r>
      <w:r w:rsidR="00073879">
        <w:t>rom</w:t>
      </w:r>
      <w:r w:rsidRPr="007D021F">
        <w:t xml:space="preserve"> </w:t>
      </w:r>
      <w:bookmarkEnd w:id="29"/>
      <w:bookmarkEnd w:id="30"/>
      <w:r w:rsidR="00647144">
        <w:t>P</w:t>
      </w:r>
      <w:r w:rsidR="00073879">
        <w:t>roject</w:t>
      </w:r>
      <w:bookmarkEnd w:id="31"/>
    </w:p>
    <w:p w14:paraId="50A1D52C" w14:textId="0B5BD769" w:rsidR="00CD715F" w:rsidRDefault="00CD715F" w:rsidP="00CD715F">
      <w:pPr>
        <w:pStyle w:val="Heading3"/>
      </w:pPr>
      <w:bookmarkStart w:id="32" w:name="_Toc437560539"/>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560540"/>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7" w:name="_Toc396213098"/>
      <w:bookmarkStart w:id="38" w:name="_Toc430290461"/>
      <w:bookmarkStart w:id="39" w:name="_Toc430713138"/>
      <w:bookmarkStart w:id="40" w:name="_Toc437560541"/>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7"/>
      <w:bookmarkEnd w:id="38"/>
      <w:bookmarkEnd w:id="39"/>
      <w:r w:rsidR="00BA3AA8">
        <w:t>s</w:t>
      </w:r>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1" w:name="_Toc396213099"/>
      <w:bookmarkStart w:id="42" w:name="_Toc430290462"/>
      <w:bookmarkStart w:id="43" w:name="_Toc430713139"/>
      <w:bookmarkStart w:id="44" w:name="_Toc437560542"/>
      <w:r w:rsidRPr="007D021F">
        <w:t>P</w:t>
      </w:r>
      <w:r w:rsidR="00BA3AA8">
        <w:t>otential</w:t>
      </w:r>
      <w:r w:rsidRPr="007D021F">
        <w:t xml:space="preserve"> R</w:t>
      </w:r>
      <w:bookmarkEnd w:id="41"/>
      <w:bookmarkEnd w:id="42"/>
      <w:bookmarkEnd w:id="43"/>
      <w:r w:rsidR="00BA3AA8">
        <w:t>isks</w:t>
      </w:r>
      <w:bookmarkEnd w:id="44"/>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5" w:name="_Toc437560543"/>
      <w:r>
        <w:lastRenderedPageBreak/>
        <w:t>PROJECT MANAGEMENT</w:t>
      </w:r>
      <w:bookmarkEnd w:id="45"/>
    </w:p>
    <w:p w14:paraId="2BF806FB" w14:textId="05A7C70E" w:rsidR="00166C0D" w:rsidRPr="00166C0D" w:rsidRDefault="00166C0D" w:rsidP="00166C0D">
      <w:pPr>
        <w:pStyle w:val="Heading2"/>
      </w:pPr>
      <w:bookmarkStart w:id="46" w:name="_Toc437560544"/>
      <w:r>
        <w:t>Introduction</w:t>
      </w:r>
      <w:bookmarkEnd w:id="46"/>
    </w:p>
    <w:p w14:paraId="4915B124" w14:textId="77777777" w:rsidR="00A3299D" w:rsidRDefault="00A3299D" w:rsidP="00166C0D">
      <w:pPr>
        <w:pStyle w:val="Heading3"/>
      </w:pPr>
      <w:bookmarkStart w:id="47" w:name="_Toc430709027"/>
      <w:bookmarkStart w:id="48" w:name="_Toc437560545"/>
      <w:r>
        <w:t>Purpose</w:t>
      </w:r>
      <w:bookmarkEnd w:id="47"/>
      <w:bookmarkEnd w:id="48"/>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49" w:name="_Toc430709028"/>
      <w:bookmarkStart w:id="50" w:name="_Toc437560546"/>
      <w:r>
        <w:t>Definitions and Acronyms</w:t>
      </w:r>
      <w:bookmarkEnd w:id="49"/>
      <w:bookmarkEnd w:id="50"/>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val="0"/>
                <w:color w:val="auto"/>
                <w:sz w:val="22"/>
                <w:szCs w:val="22"/>
              </w:rPr>
            </w:pPr>
            <w:r w:rsidRPr="00900734">
              <w:rPr>
                <w:bCs w:val="0"/>
                <w:color w:val="auto"/>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Note</w:t>
            </w:r>
          </w:p>
        </w:tc>
      </w:tr>
      <w:tr w:rsidR="00166C0D"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tcBorders>
              <w:top w:val="single" w:sz="4" w:space="0" w:color="auto"/>
            </w:tcBorders>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tcBorders>
              <w:top w:val="single" w:sz="4" w:space="0" w:color="auto"/>
            </w:tcBorders>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1" w:name="_Toc452446886"/>
      <w:bookmarkStart w:id="52" w:name="_Toc396221079"/>
      <w:bookmarkStart w:id="53" w:name="_Toc430709029"/>
      <w:bookmarkStart w:id="54" w:name="_Toc437560547"/>
      <w:r w:rsidRPr="004B22AD">
        <w:t>P</w:t>
      </w:r>
      <w:r w:rsidR="00BA3AA8">
        <w:t>roject</w:t>
      </w:r>
      <w:r w:rsidRPr="004B22AD">
        <w:t xml:space="preserve"> O</w:t>
      </w:r>
      <w:bookmarkEnd w:id="51"/>
      <w:bookmarkEnd w:id="52"/>
      <w:bookmarkEnd w:id="53"/>
      <w:r w:rsidR="00BA3AA8">
        <w:t>verview</w:t>
      </w:r>
      <w:bookmarkEnd w:id="54"/>
    </w:p>
    <w:p w14:paraId="2B9425E2" w14:textId="77777777" w:rsidR="00C7029B" w:rsidRPr="004B22AD" w:rsidRDefault="00C7029B" w:rsidP="00C7029B">
      <w:pPr>
        <w:pStyle w:val="Heading3"/>
      </w:pPr>
      <w:bookmarkStart w:id="55" w:name="_Toc396221080"/>
      <w:bookmarkStart w:id="56" w:name="_Toc430709030"/>
      <w:bookmarkStart w:id="57" w:name="_Toc437560548"/>
      <w:r w:rsidRPr="004B22AD">
        <w:t>Project Description</w:t>
      </w:r>
      <w:bookmarkEnd w:id="55"/>
      <w:bookmarkEnd w:id="56"/>
      <w:bookmarkEnd w:id="57"/>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92D050"/>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92D050"/>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92D050"/>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92D050"/>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58" w:name="_Toc430709031"/>
      <w:bookmarkStart w:id="59" w:name="_Toc437560549"/>
      <w:r w:rsidRPr="004B22AD">
        <w:lastRenderedPageBreak/>
        <w:t>Scope and Purpose</w:t>
      </w:r>
      <w:bookmarkEnd w:id="58"/>
      <w:bookmarkEnd w:id="59"/>
    </w:p>
    <w:p w14:paraId="7302EDCE" w14:textId="4DF7E430" w:rsidR="00C7029B" w:rsidRPr="007E4D2C" w:rsidRDefault="00C7029B" w:rsidP="00C7029B">
      <w:pPr>
        <w:pStyle w:val="Heading4"/>
      </w:pPr>
      <w:bookmarkStart w:id="60" w:name="_Toc430709032"/>
      <w:r w:rsidRPr="007E4D2C">
        <w:t>Purpose</w:t>
      </w:r>
      <w:bookmarkEnd w:id="60"/>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1" w:name="_Toc430709033"/>
      <w:r w:rsidRPr="007E4D2C">
        <w:t>Scope</w:t>
      </w:r>
      <w:bookmarkEnd w:id="61"/>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2" w:name="_Toc430709034"/>
      <w:r w:rsidRPr="00C7029B">
        <w:t>The functions of Project</w:t>
      </w:r>
      <w:bookmarkEnd w:id="62"/>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lastRenderedPageBreak/>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11C28BB1" w14:textId="77777777" w:rsidR="004D1016" w:rsidRPr="004B22AD" w:rsidRDefault="004D1016" w:rsidP="004D1016">
      <w:pPr>
        <w:pStyle w:val="Heading3"/>
      </w:pPr>
      <w:bookmarkStart w:id="63" w:name="_Toc430709035"/>
      <w:bookmarkStart w:id="64" w:name="_Toc437560550"/>
      <w:r w:rsidRPr="004B22AD">
        <w:t>Assumptions and Constraints</w:t>
      </w:r>
      <w:bookmarkEnd w:id="63"/>
      <w:bookmarkEnd w:id="64"/>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3C5097" w:rsidRPr="003C5097" w14:paraId="3DA3C1F5"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lastRenderedPageBreak/>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5" w:name="_Toc396221083"/>
      <w:bookmarkStart w:id="66" w:name="_Toc430709036"/>
      <w:bookmarkStart w:id="67" w:name="_Toc437560551"/>
      <w:r w:rsidRPr="004B22AD">
        <w:t>Project Objectives</w:t>
      </w:r>
      <w:bookmarkEnd w:id="65"/>
      <w:bookmarkEnd w:id="66"/>
      <w:bookmarkEnd w:id="67"/>
    </w:p>
    <w:p w14:paraId="01CCC6DA" w14:textId="25D28525" w:rsidR="000A7B99" w:rsidRDefault="000A7B99" w:rsidP="000A7B99">
      <w:pPr>
        <w:pStyle w:val="Heading4"/>
      </w:pPr>
      <w:bookmarkStart w:id="68" w:name="_Toc430709037"/>
      <w:r w:rsidRPr="007E4D2C">
        <w:t>Standard Objectives</w:t>
      </w:r>
      <w:bookmarkEnd w:id="68"/>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lastRenderedPageBreak/>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92D050"/>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C24BE8">
            <w:pPr>
              <w:pStyle w:val="NormalIndent"/>
              <w:rPr>
                <w:b/>
              </w:rPr>
            </w:pPr>
          </w:p>
        </w:tc>
        <w:tc>
          <w:tcPr>
            <w:tcW w:w="759" w:type="pct"/>
            <w:vMerge/>
            <w:shd w:val="clear" w:color="auto" w:fill="92D050"/>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12790645" w14:textId="71D4F81F" w:rsidR="00F6704D" w:rsidRDefault="00F6704D" w:rsidP="00F6704D">
      <w:pPr>
        <w:pStyle w:val="Heading4"/>
      </w:pPr>
      <w:bookmarkStart w:id="69" w:name="_Toc430709038"/>
      <w:r w:rsidRPr="007E4D2C">
        <w:t>Specific Objectives</w:t>
      </w:r>
      <w:bookmarkEnd w:id="69"/>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164C3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92D050"/>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92D050"/>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92D050"/>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164C37">
        <w:tc>
          <w:tcPr>
            <w:cnfStyle w:val="000010000000" w:firstRow="0" w:lastRow="0" w:firstColumn="0" w:lastColumn="0" w:oddVBand="1" w:evenVBand="0" w:oddHBand="0" w:evenHBand="0" w:firstRowFirstColumn="0" w:firstRowLastColumn="0" w:lastRowFirstColumn="0" w:lastRowLastColumn="0"/>
            <w:tcW w:w="2346" w:type="pct"/>
            <w:vMerge/>
            <w:shd w:val="clear" w:color="auto" w:fill="92D050"/>
          </w:tcPr>
          <w:p w14:paraId="74E93BCC" w14:textId="77777777" w:rsidR="00F6704D" w:rsidRPr="00B45904" w:rsidRDefault="00F6704D" w:rsidP="00C24BE8">
            <w:pPr>
              <w:pStyle w:val="NormalIndent"/>
              <w:rPr>
                <w:b/>
              </w:rPr>
            </w:pPr>
          </w:p>
        </w:tc>
        <w:tc>
          <w:tcPr>
            <w:tcW w:w="754" w:type="pct"/>
            <w:vMerge/>
            <w:shd w:val="clear" w:color="auto" w:fill="92D050"/>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92D050"/>
          </w:tcPr>
          <w:p w14:paraId="729D67ED" w14:textId="77777777" w:rsidR="00F6704D" w:rsidRPr="00B45904" w:rsidRDefault="00F6704D" w:rsidP="00C24BE8">
            <w:pPr>
              <w:pStyle w:val="NormalIndent"/>
              <w:rPr>
                <w:b/>
              </w:rPr>
            </w:pPr>
            <w:r w:rsidRPr="00B45904">
              <w:rPr>
                <w:b/>
              </w:rPr>
              <w:t>Plan</w:t>
            </w:r>
          </w:p>
        </w:tc>
        <w:tc>
          <w:tcPr>
            <w:tcW w:w="979" w:type="pct"/>
            <w:shd w:val="clear" w:color="auto" w:fill="92D050"/>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0" w:name="_Toc430709039"/>
      <w:bookmarkStart w:id="71" w:name="_Toc437560552"/>
      <w:r w:rsidRPr="004B22AD">
        <w:t>Critical Dependencies</w:t>
      </w:r>
      <w:bookmarkEnd w:id="70"/>
      <w:bookmarkEnd w:id="71"/>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92D050"/>
          </w:tcPr>
          <w:p w14:paraId="1686BC19" w14:textId="77777777" w:rsidR="009C4E1E" w:rsidRPr="00B45904" w:rsidRDefault="009C4E1E" w:rsidP="00C24BE8">
            <w:pPr>
              <w:pStyle w:val="NormalIndent"/>
              <w:rPr>
                <w:b/>
              </w:rPr>
            </w:pPr>
            <w:r w:rsidRPr="00B45904">
              <w:rPr>
                <w:b/>
              </w:rPr>
              <w:t>No</w:t>
            </w:r>
          </w:p>
        </w:tc>
        <w:tc>
          <w:tcPr>
            <w:tcW w:w="2479" w:type="pct"/>
            <w:shd w:val="clear" w:color="auto" w:fill="92D050"/>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92D050"/>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lastRenderedPageBreak/>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3124CD9" w14:textId="61C09DF7" w:rsidR="000E0067" w:rsidRDefault="006120B7" w:rsidP="006120B7">
      <w:pPr>
        <w:pStyle w:val="Heading3"/>
      </w:pPr>
      <w:bookmarkStart w:id="72" w:name="_Toc430709040"/>
      <w:bookmarkStart w:id="73" w:name="_Toc437560553"/>
      <w:r w:rsidRPr="006120B7">
        <w:t>Project Risk</w:t>
      </w:r>
      <w:bookmarkEnd w:id="72"/>
      <w:bookmarkEnd w:id="73"/>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60524202" w14:textId="4C39C7FD" w:rsidR="006120B7" w:rsidRDefault="006120B7" w:rsidP="006120B7">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14:paraId="3F5DC93E" w14:textId="7BE90EDB" w:rsidR="00B440FC" w:rsidRPr="00BC57E7" w:rsidRDefault="00BC57E7" w:rsidP="006120B7">
      <w:pPr>
        <w:spacing w:line="276" w:lineRule="auto"/>
        <w:rPr>
          <w:rFonts w:ascii="Times New Roman" w:hAnsi="Times New Roman" w:cs="Times New Roman"/>
          <w:sz w:val="36"/>
          <w:szCs w:val="36"/>
          <w:lang w:eastAsia="de-DE"/>
        </w:rPr>
      </w:pPr>
      <w:r w:rsidRPr="00BC57E7">
        <w:rPr>
          <w:rFonts w:ascii="Times New Roman" w:hAnsi="Times New Roman" w:cs="Times New Roman"/>
          <w:sz w:val="36"/>
          <w:szCs w:val="36"/>
          <w:highlight w:val="red"/>
          <w:lang w:eastAsia="de-DE"/>
        </w:rPr>
        <w:t>Phần này cần cho thêm bảng Risk</w:t>
      </w:r>
    </w:p>
    <w:p w14:paraId="33861690" w14:textId="35A6E1A1" w:rsidR="00B24BC8" w:rsidRDefault="00B24BC8" w:rsidP="00B24BC8">
      <w:pPr>
        <w:pStyle w:val="Heading2"/>
      </w:pPr>
      <w:bookmarkStart w:id="74" w:name="_Toc396221086"/>
      <w:bookmarkStart w:id="75" w:name="_Toc430709041"/>
      <w:bookmarkStart w:id="76" w:name="_Toc437560554"/>
      <w:r w:rsidRPr="004B22AD">
        <w:t>P</w:t>
      </w:r>
      <w:r w:rsidR="005F24AF">
        <w:t>roject</w:t>
      </w:r>
      <w:r w:rsidRPr="004B22AD">
        <w:t xml:space="preserve"> D</w:t>
      </w:r>
      <w:r w:rsidR="005F24AF">
        <w:t>evelopment</w:t>
      </w:r>
      <w:r w:rsidRPr="004B22AD">
        <w:t xml:space="preserve"> A</w:t>
      </w:r>
      <w:bookmarkEnd w:id="74"/>
      <w:bookmarkEnd w:id="75"/>
      <w:r w:rsidR="005F24AF">
        <w:t>pproach</w:t>
      </w:r>
      <w:bookmarkEnd w:id="76"/>
    </w:p>
    <w:p w14:paraId="1CB31249" w14:textId="679249D0" w:rsidR="003975BA" w:rsidRDefault="003975BA" w:rsidP="00B24BC8">
      <w:pPr>
        <w:pStyle w:val="Heading3"/>
      </w:pPr>
      <w:bookmarkStart w:id="77" w:name="_Toc437560555"/>
      <w:r>
        <w:t>Project Process</w:t>
      </w:r>
      <w:bookmarkEnd w:id="77"/>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8" w:name="_Toc430709043"/>
      <w:r w:rsidRPr="007E4D2C">
        <w:t>FPT Software Process Model</w:t>
      </w:r>
      <w:bookmarkEnd w:id="78"/>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lastRenderedPageBreak/>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t>Termination</w:t>
      </w:r>
    </w:p>
    <w:p w14:paraId="2D7C01D5" w14:textId="77777777" w:rsidR="003975BA" w:rsidRPr="007E4D2C" w:rsidRDefault="003975BA" w:rsidP="00434876">
      <w:pPr>
        <w:pStyle w:val="Heading4"/>
      </w:pPr>
      <w:bookmarkStart w:id="79" w:name="_Toc430709044"/>
      <w:r w:rsidRPr="007E4D2C">
        <w:t>Project Life Cycle</w:t>
      </w:r>
      <w:bookmarkEnd w:id="79"/>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7777777" w:rsidR="003975BA" w:rsidRPr="007E4D2C" w:rsidRDefault="003975BA" w:rsidP="006D1318">
      <w:pPr>
        <w:pStyle w:val="ListParagraph"/>
        <w:numPr>
          <w:ilvl w:val="1"/>
          <w:numId w:val="23"/>
        </w:numPr>
        <w:ind w:left="1080"/>
      </w:pPr>
      <w:r w:rsidRPr="007E4D2C">
        <w:t>Complete Report #1, and Report #2</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77777777" w:rsidR="003975BA" w:rsidRPr="007E4D2C" w:rsidRDefault="003975BA" w:rsidP="006D1318">
      <w:pPr>
        <w:pStyle w:val="ListParagraph"/>
        <w:numPr>
          <w:ilvl w:val="1"/>
          <w:numId w:val="23"/>
        </w:numPr>
        <w:ind w:left="1080"/>
      </w:pPr>
      <w:r w:rsidRPr="007E4D2C">
        <w:t>Complete Report #3 and Report #4</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77777777" w:rsidR="003975BA" w:rsidRPr="007E4D2C" w:rsidRDefault="003975BA" w:rsidP="006D1318">
      <w:pPr>
        <w:pStyle w:val="ListParagraph"/>
        <w:numPr>
          <w:ilvl w:val="1"/>
          <w:numId w:val="23"/>
        </w:numPr>
        <w:ind w:left="1080"/>
      </w:pPr>
      <w:r w:rsidRPr="007E4D2C">
        <w:t>Complete software packages and Report #5, Report #6</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t>Phase transfer switch also includes the training system and the new system for the user.</w:t>
      </w:r>
    </w:p>
    <w:p w14:paraId="100C1BD9" w14:textId="2F994BE2" w:rsidR="001731E6" w:rsidRDefault="001731E6" w:rsidP="001731E6">
      <w:pPr>
        <w:pStyle w:val="Heading3"/>
      </w:pPr>
      <w:bookmarkStart w:id="80" w:name="_Toc430709045"/>
      <w:bookmarkStart w:id="81" w:name="_Toc437560556"/>
      <w:r w:rsidRPr="004B22AD">
        <w:lastRenderedPageBreak/>
        <w:t>Requirement Change Management</w:t>
      </w:r>
      <w:bookmarkEnd w:id="80"/>
      <w:bookmarkEnd w:id="81"/>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2" w:name="_Toc430709046"/>
      <w:bookmarkStart w:id="83" w:name="_Toc437560557"/>
      <w:r w:rsidRPr="004B22AD">
        <w:t>Quality Management</w:t>
      </w:r>
      <w:bookmarkEnd w:id="82"/>
      <w:bookmarkEnd w:id="83"/>
    </w:p>
    <w:p w14:paraId="6F3A00B3" w14:textId="0EA8DCD5" w:rsidR="009A5ACE" w:rsidRDefault="009A5ACE" w:rsidP="009A5ACE">
      <w:pPr>
        <w:pStyle w:val="Heading4"/>
        <w:rPr>
          <w:rFonts w:cs="Times New Roman"/>
        </w:rPr>
      </w:pPr>
      <w:bookmarkStart w:id="84" w:name="_Toc430709047"/>
      <w:r w:rsidRPr="007E4D2C">
        <w:rPr>
          <w:rFonts w:cs="Times New Roman"/>
        </w:rPr>
        <w:t>Defect Prevention Strategy</w:t>
      </w:r>
      <w:bookmarkEnd w:id="84"/>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92D050"/>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E81BA6" w14:textId="6708C54A" w:rsidR="0015289B" w:rsidRPr="007E4D2C" w:rsidRDefault="009A5ACE" w:rsidP="00E8323C">
      <w:pPr>
        <w:pStyle w:val="Table2-1"/>
      </w:pPr>
      <w:r>
        <w:t>Defect Prevention Strategy</w:t>
      </w:r>
    </w:p>
    <w:p w14:paraId="58AF5C5A" w14:textId="77777777" w:rsidR="00620BB5" w:rsidRDefault="00620BB5" w:rsidP="007149B4">
      <w:pPr>
        <w:pStyle w:val="Heading4"/>
      </w:pPr>
      <w:bookmarkStart w:id="85" w:name="_Toc430709048"/>
      <w:r w:rsidRPr="007E4D2C">
        <w:lastRenderedPageBreak/>
        <w:t>Review Strategy</w:t>
      </w:r>
      <w:bookmarkEnd w:id="85"/>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92D050"/>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92D050"/>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92D050"/>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774C903B" w14:textId="244985FD" w:rsidR="009A5ACE" w:rsidRDefault="00556AD6" w:rsidP="00620BB5">
      <w:pPr>
        <w:pStyle w:val="Heading4"/>
        <w:rPr>
          <w:rFonts w:cs="Times New Roman"/>
        </w:rPr>
      </w:pPr>
      <w:bookmarkStart w:id="86" w:name="_Toc430709049"/>
      <w:r w:rsidRPr="007E4D2C">
        <w:rPr>
          <w:rFonts w:cs="Times New Roman"/>
        </w:rPr>
        <w:t>Unit Testing Strategy</w:t>
      </w:r>
      <w:bookmarkEnd w:id="8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92D050"/>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92D050"/>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7" w:name="_Toc430709050"/>
      <w:r w:rsidRPr="007E4D2C">
        <w:lastRenderedPageBreak/>
        <w:t>Integration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92D050"/>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92D050"/>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310D20F1" w14:textId="77777777" w:rsidR="00CF51D1" w:rsidRDefault="00CF51D1" w:rsidP="00CF51D1">
      <w:pPr>
        <w:pStyle w:val="Table2-1"/>
      </w:pPr>
      <w:r>
        <w:t xml:space="preserve"> </w:t>
      </w:r>
      <w:r w:rsidRPr="00CE4D6B">
        <w:t>Integration Testing Strategy</w:t>
      </w:r>
    </w:p>
    <w:p w14:paraId="203385A6" w14:textId="77777777" w:rsidR="00B93E88" w:rsidRDefault="00B93E88" w:rsidP="00B93E88">
      <w:pPr>
        <w:pStyle w:val="Table2-1"/>
        <w:numPr>
          <w:ilvl w:val="0"/>
          <w:numId w:val="0"/>
        </w:numPr>
        <w:ind w:left="720"/>
        <w:jc w:val="left"/>
      </w:pPr>
    </w:p>
    <w:p w14:paraId="1BBA16A1" w14:textId="41A32EA5" w:rsidR="00B93E88" w:rsidRDefault="00B93E88" w:rsidP="00B93E88">
      <w:pPr>
        <w:pStyle w:val="Heading4"/>
      </w:pPr>
      <w:bookmarkStart w:id="88" w:name="_Toc430709051"/>
      <w:r w:rsidRPr="007E4D2C">
        <w:t>System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8547E1">
            <w:pPr>
              <w:pStyle w:val="NormalIndent"/>
              <w:jc w:val="left"/>
              <w:rPr>
                <w:b/>
              </w:rPr>
            </w:pPr>
            <w:r w:rsidRPr="0074355C">
              <w:rPr>
                <w:b/>
              </w:rPr>
              <w:t>Item to be System Tested</w:t>
            </w:r>
          </w:p>
        </w:tc>
        <w:tc>
          <w:tcPr>
            <w:tcW w:w="1440" w:type="dxa"/>
            <w:shd w:val="clear" w:color="auto" w:fill="92D050"/>
          </w:tcPr>
          <w:p w14:paraId="09E3AEBA"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8547E1">
            <w:pPr>
              <w:pStyle w:val="NormalIndent"/>
              <w:jc w:val="left"/>
              <w:rPr>
                <w:b/>
              </w:rPr>
            </w:pPr>
            <w:r w:rsidRPr="0074355C">
              <w:rPr>
                <w:b/>
              </w:rPr>
              <w:t>System Test Technique</w:t>
            </w:r>
          </w:p>
        </w:tc>
        <w:tc>
          <w:tcPr>
            <w:tcW w:w="1170" w:type="dxa"/>
            <w:shd w:val="clear" w:color="auto" w:fill="92D050"/>
          </w:tcPr>
          <w:p w14:paraId="29D51A2F"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8547E1">
            <w:pPr>
              <w:pStyle w:val="NormalIndent"/>
              <w:jc w:val="lef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7491C203" w14:textId="3BAE02B9" w:rsidR="00CF51D1" w:rsidRDefault="00B93E88" w:rsidP="00CF51D1">
      <w:pPr>
        <w:pStyle w:val="Table2-1"/>
      </w:pPr>
      <w:r>
        <w:t xml:space="preserve"> </w:t>
      </w:r>
      <w:r w:rsidRPr="00CE4D6B">
        <w:t>System Testing Strategy</w:t>
      </w:r>
    </w:p>
    <w:p w14:paraId="437A75DB" w14:textId="77777777" w:rsidR="00B93E88" w:rsidRPr="00B93E88" w:rsidRDefault="00B93E88" w:rsidP="00B93E88">
      <w:pPr>
        <w:pStyle w:val="Heading4"/>
      </w:pPr>
      <w:bookmarkStart w:id="89" w:name="_Toc430709052"/>
      <w:r w:rsidRPr="00B93E88">
        <w:t>Estimates of Defects to be detected</w:t>
      </w:r>
      <w:bookmarkEnd w:id="89"/>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8547E1">
            <w:pPr>
              <w:pStyle w:val="NormalIndent"/>
              <w:jc w:val="righ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8547E1">
            <w:pPr>
              <w:pStyle w:val="NormalIndent"/>
              <w:jc w:val="righ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0" w:name="_Toc430709053"/>
      <w:r w:rsidRPr="000069FB">
        <w:t>Measurements Program</w:t>
      </w:r>
      <w:bookmarkEnd w:id="90"/>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92D050"/>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92D050"/>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t xml:space="preserve"> </w:t>
      </w:r>
      <w:r w:rsidRPr="00651924">
        <w:t>Measurements Program</w:t>
      </w:r>
    </w:p>
    <w:p w14:paraId="32F69477" w14:textId="159DAD0F" w:rsidR="00434A62" w:rsidRPr="004B22AD" w:rsidRDefault="00434A62" w:rsidP="00434A62">
      <w:pPr>
        <w:pStyle w:val="Heading2"/>
      </w:pPr>
      <w:bookmarkStart w:id="91" w:name="_Toc396221090"/>
      <w:bookmarkStart w:id="92" w:name="_Toc430709054"/>
      <w:bookmarkStart w:id="93" w:name="_Toc437560558"/>
      <w:r w:rsidRPr="004B22AD">
        <w:t>E</w:t>
      </w:r>
      <w:bookmarkEnd w:id="91"/>
      <w:bookmarkEnd w:id="92"/>
      <w:r w:rsidR="00BA3AA8">
        <w:t>stimation</w:t>
      </w:r>
      <w:bookmarkEnd w:id="93"/>
    </w:p>
    <w:p w14:paraId="5C85FF47" w14:textId="3ACB74FF" w:rsidR="000069FB" w:rsidRDefault="00434A62" w:rsidP="00434A62">
      <w:pPr>
        <w:pStyle w:val="Heading3"/>
      </w:pPr>
      <w:bookmarkStart w:id="94" w:name="_Toc437560559"/>
      <w:r>
        <w:t>Size</w:t>
      </w:r>
      <w:bookmarkEnd w:id="94"/>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5" w:name="_Toc396221092"/>
      <w:bookmarkStart w:id="96" w:name="_Toc430709056"/>
      <w:bookmarkStart w:id="97" w:name="_Toc437560560"/>
      <w:r w:rsidRPr="004B22AD">
        <w:t>Effort</w:t>
      </w:r>
      <w:bookmarkEnd w:id="95"/>
      <w:bookmarkEnd w:id="96"/>
      <w:bookmarkEnd w:id="97"/>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546313" w:rsidRPr="00546313" w14:paraId="34E885CA" w14:textId="77777777" w:rsidTr="005463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C24BE8">
            <w:pPr>
              <w:pStyle w:val="NormalIndent"/>
              <w:rPr>
                <w:color w:val="auto"/>
              </w:rPr>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Total</w:t>
            </w:r>
          </w:p>
        </w:tc>
      </w:tr>
      <w:tr w:rsidR="00434A62" w:rsidRPr="007E4D2C" w14:paraId="09846E27" w14:textId="77777777" w:rsidTr="0054631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08D4C71" w14:textId="2A99B642" w:rsidR="00024389" w:rsidRPr="00651924" w:rsidRDefault="00434A62" w:rsidP="00EF5F9A">
      <w:pPr>
        <w:pStyle w:val="Table2-1"/>
      </w:pPr>
      <w:r>
        <w:t xml:space="preserve"> </w:t>
      </w:r>
      <w:r w:rsidRPr="00651924">
        <w:t>Effort Estimation</w:t>
      </w:r>
    </w:p>
    <w:p w14:paraId="15EBA9BF" w14:textId="77777777" w:rsidR="00580914" w:rsidRPr="00580914" w:rsidRDefault="00580914" w:rsidP="00580914">
      <w:pPr>
        <w:pStyle w:val="Heading3"/>
      </w:pPr>
      <w:bookmarkStart w:id="98" w:name="_Toc396221093"/>
      <w:bookmarkStart w:id="99" w:name="_Toc430709057"/>
      <w:bookmarkStart w:id="100" w:name="_Toc437560561"/>
      <w:r w:rsidRPr="00580914">
        <w:t>Schedule</w:t>
      </w:r>
      <w:bookmarkEnd w:id="98"/>
      <w:bookmarkEnd w:id="99"/>
      <w:bookmarkEnd w:id="100"/>
    </w:p>
    <w:p w14:paraId="7C37DBE2" w14:textId="77777777" w:rsidR="00B87F3F" w:rsidRPr="00B87F3F" w:rsidRDefault="00B87F3F" w:rsidP="00B87F3F">
      <w:pPr>
        <w:pStyle w:val="Heading4"/>
      </w:pPr>
      <w:bookmarkStart w:id="101" w:name="_Toc430709058"/>
      <w:r w:rsidRPr="00B87F3F">
        <w:t>Project Milestone &amp; Deliverables</w:t>
      </w:r>
      <w:bookmarkEnd w:id="101"/>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lastRenderedPageBreak/>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2209768B"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24</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4A666CFD"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25</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2"/>
          <w:footerReference w:type="default" r:id="rId13"/>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2" w:name="_Toc430709060"/>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1441F91E" w:rsidR="00320625" w:rsidRPr="00320625" w:rsidRDefault="00E87D2A" w:rsidP="00A30564">
      <w:pPr>
        <w:pStyle w:val="Figure2-10"/>
        <w:rPr>
          <w:lang w:eastAsia="de-DE"/>
        </w:rPr>
        <w:sectPr w:rsidR="00320625" w:rsidRPr="00320625" w:rsidSect="00C457B2">
          <w:pgSz w:w="16834" w:h="11909" w:orient="landscape" w:code="9"/>
          <w:pgMar w:top="1152" w:right="1728" w:bottom="1800" w:left="1728" w:header="720" w:footer="720" w:gutter="648"/>
          <w:pgNumType w:start="0"/>
          <w:cols w:space="709"/>
          <w:titlePg/>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bookmarkStart w:id="103" w:name="_Toc437560562"/>
      <w:r w:rsidRPr="004B22AD">
        <w:t>Resource</w:t>
      </w:r>
      <w:bookmarkEnd w:id="102"/>
      <w:bookmarkEnd w:id="103"/>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4" w:name="_Toc437560563"/>
      <w:r w:rsidRPr="004B22AD">
        <w:t>Infrastructure</w:t>
      </w:r>
      <w:bookmarkEnd w:id="104"/>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061D1D6" w14:textId="63BD50E3" w:rsidR="00980ADC" w:rsidRDefault="0077051C" w:rsidP="00546313">
      <w:pPr>
        <w:pStyle w:val="Table2-1"/>
      </w:pPr>
      <w:r>
        <w:t xml:space="preserve"> </w:t>
      </w:r>
      <w:r w:rsidR="007C376D" w:rsidRPr="00651924">
        <w:t>Infrastructure</w:t>
      </w:r>
    </w:p>
    <w:p w14:paraId="0E81EEA9" w14:textId="77777777" w:rsidR="00980ADC" w:rsidRPr="004B22AD" w:rsidRDefault="00980ADC" w:rsidP="00980ADC">
      <w:pPr>
        <w:pStyle w:val="Heading3"/>
      </w:pPr>
      <w:bookmarkStart w:id="105" w:name="_Toc430709062"/>
      <w:bookmarkStart w:id="106" w:name="_Toc437560564"/>
      <w:r w:rsidRPr="004B22AD">
        <w:t>Training Plan</w:t>
      </w:r>
      <w:bookmarkEnd w:id="105"/>
      <w:bookmarkEnd w:id="10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92D050"/>
            <w:vAlign w:val="center"/>
          </w:tcPr>
          <w:p w14:paraId="483C2781" w14:textId="77777777" w:rsidR="00442600" w:rsidRPr="00546313" w:rsidRDefault="00442600" w:rsidP="00C24BE8">
            <w:pPr>
              <w:pStyle w:val="NormalIndent"/>
              <w:rPr>
                <w:b/>
              </w:rPr>
            </w:pPr>
            <w:r w:rsidRPr="00546313">
              <w:rPr>
                <w:b/>
              </w:rPr>
              <w:t>Training Area</w:t>
            </w:r>
          </w:p>
        </w:tc>
        <w:tc>
          <w:tcPr>
            <w:tcW w:w="1597" w:type="dxa"/>
            <w:shd w:val="clear" w:color="auto" w:fill="92D050"/>
            <w:vAlign w:val="center"/>
          </w:tcPr>
          <w:p w14:paraId="46C46504"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92D050"/>
            <w:vAlign w:val="center"/>
          </w:tcPr>
          <w:p w14:paraId="77642C88" w14:textId="77777777" w:rsidR="00442600" w:rsidRPr="00546313" w:rsidRDefault="00442600" w:rsidP="00C24BE8">
            <w:pPr>
              <w:pStyle w:val="NormalIndent"/>
              <w:rPr>
                <w:b/>
              </w:rPr>
            </w:pPr>
            <w:r w:rsidRPr="00546313">
              <w:rPr>
                <w:b/>
              </w:rPr>
              <w:t>Duration</w:t>
            </w:r>
          </w:p>
        </w:tc>
        <w:tc>
          <w:tcPr>
            <w:tcW w:w="2188" w:type="dxa"/>
            <w:shd w:val="clear" w:color="auto" w:fill="92D050"/>
            <w:vAlign w:val="center"/>
          </w:tcPr>
          <w:p w14:paraId="590D54B1"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lastRenderedPageBreak/>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7" w:name="_Toc430709063"/>
      <w:bookmarkStart w:id="108" w:name="_Toc437560565"/>
      <w:r w:rsidRPr="004B22AD">
        <w:t>Finance</w:t>
      </w:r>
      <w:bookmarkEnd w:id="107"/>
      <w:bookmarkEnd w:id="108"/>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14CB2618" w:rsidR="003975BA" w:rsidRDefault="003975BA" w:rsidP="00815C50">
      <w:pPr>
        <w:pStyle w:val="Heading2"/>
      </w:pPr>
      <w:bookmarkStart w:id="109" w:name="_Toc437560566"/>
      <w:r>
        <w:t>Project Organization</w:t>
      </w:r>
      <w:bookmarkEnd w:id="109"/>
    </w:p>
    <w:p w14:paraId="6E5690E7" w14:textId="77777777" w:rsidR="003975BA" w:rsidRPr="004B22AD" w:rsidRDefault="003975BA" w:rsidP="00E52352">
      <w:pPr>
        <w:pStyle w:val="Heading3"/>
      </w:pPr>
      <w:bookmarkStart w:id="110" w:name="_Toc396221099"/>
      <w:bookmarkStart w:id="111" w:name="_Toc430709065"/>
      <w:bookmarkStart w:id="112" w:name="_Toc437560567"/>
      <w:r w:rsidRPr="004B22AD">
        <w:t>Organization Structure</w:t>
      </w:r>
      <w:bookmarkEnd w:id="110"/>
      <w:bookmarkEnd w:id="111"/>
      <w:bookmarkEnd w:id="112"/>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3" w:name="_Project_Team"/>
      <w:bookmarkStart w:id="114" w:name="_Toc396221100"/>
      <w:bookmarkStart w:id="115" w:name="_Toc430709066"/>
      <w:bookmarkStart w:id="116" w:name="_Toc437560568"/>
      <w:bookmarkEnd w:id="113"/>
      <w:r w:rsidRPr="003975BA">
        <w:t>Project Team</w:t>
      </w:r>
      <w:bookmarkEnd w:id="114"/>
      <w:bookmarkEnd w:id="115"/>
      <w:bookmarkEnd w:id="11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546313">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92D050"/>
          </w:tcPr>
          <w:p w14:paraId="64F929BB" w14:textId="77777777" w:rsidR="003975BA" w:rsidRPr="0074355C" w:rsidRDefault="003975BA" w:rsidP="00C24BE8">
            <w:pPr>
              <w:pStyle w:val="NormalIndent"/>
              <w:rPr>
                <w:b/>
              </w:rPr>
            </w:pPr>
            <w:r w:rsidRPr="0074355C">
              <w:rPr>
                <w:b/>
              </w:rPr>
              <w:t>Role</w:t>
            </w:r>
          </w:p>
        </w:tc>
        <w:tc>
          <w:tcPr>
            <w:tcW w:w="1952" w:type="pct"/>
            <w:shd w:val="clear" w:color="auto" w:fill="92D050"/>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92D050"/>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92D050"/>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92D050"/>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92D050"/>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lastRenderedPageBreak/>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lastRenderedPageBreak/>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lastRenderedPageBreak/>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A6C85B6" w14:textId="77777777"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546313" w:rsidRPr="0086187F" w14:paraId="2216DFED" w14:textId="77777777" w:rsidTr="00546313">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92D050"/>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92D050"/>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92D050"/>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92D050"/>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92D050"/>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92D050"/>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lastRenderedPageBreak/>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2E38857B" w14:textId="4C8553A4" w:rsidR="0019324C" w:rsidRDefault="00971035" w:rsidP="00546313">
      <w:pPr>
        <w:pStyle w:val="Table2-1"/>
      </w:pPr>
      <w:r>
        <w:t xml:space="preserve"> </w:t>
      </w:r>
      <w:r w:rsidRPr="00651924">
        <w:t>Human Resource Budget Allocation</w:t>
      </w:r>
    </w:p>
    <w:p w14:paraId="26549811" w14:textId="3F7266C3" w:rsidR="00A3299D" w:rsidRDefault="0019324C" w:rsidP="0019324C">
      <w:pPr>
        <w:pStyle w:val="Heading2"/>
      </w:pPr>
      <w:bookmarkStart w:id="117" w:name="_Toc430709070"/>
      <w:bookmarkStart w:id="118" w:name="_Toc437560569"/>
      <w:r w:rsidRPr="004B22AD">
        <w:t>C</w:t>
      </w:r>
      <w:r w:rsidR="00BA3AA8">
        <w:t>ommunication</w:t>
      </w:r>
      <w:r w:rsidRPr="004B22AD">
        <w:t xml:space="preserve"> &amp; R</w:t>
      </w:r>
      <w:r w:rsidR="00BA3AA8">
        <w:t>eport</w:t>
      </w:r>
      <w:bookmarkEnd w:id="117"/>
      <w:r w:rsidR="00BA3AA8">
        <w:t>ing</w:t>
      </w:r>
      <w:bookmarkEnd w:id="11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92D050"/>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92D050"/>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92D050"/>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92D050"/>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92D050"/>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lastRenderedPageBreak/>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19" w:name="_Toc437560570"/>
      <w:r>
        <w:t>SOFTWARE REQUIREMENT</w:t>
      </w:r>
      <w:bookmarkEnd w:id="119"/>
    </w:p>
    <w:p w14:paraId="1377ABAA" w14:textId="231CAB7C" w:rsidR="00A3299D" w:rsidRDefault="00AB6191" w:rsidP="00485728">
      <w:pPr>
        <w:pStyle w:val="Heading2"/>
      </w:pPr>
      <w:bookmarkStart w:id="120" w:name="_Toc437560571"/>
      <w:r>
        <w:t>Introduction</w:t>
      </w:r>
      <w:bookmarkEnd w:id="120"/>
    </w:p>
    <w:p w14:paraId="2FC7E804" w14:textId="6B697206" w:rsidR="00AB6191" w:rsidRDefault="00AB6191" w:rsidP="00AB6191">
      <w:pPr>
        <w:pStyle w:val="Heading3"/>
      </w:pPr>
      <w:bookmarkStart w:id="121" w:name="_Toc437560572"/>
      <w:r>
        <w:t>Purpose</w:t>
      </w:r>
      <w:bookmarkEnd w:id="121"/>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2" w:name="_Toc431981010"/>
      <w:bookmarkStart w:id="123" w:name="_Toc437560573"/>
      <w:r w:rsidRPr="007A6232">
        <w:t>Definitions and Acronyms</w:t>
      </w:r>
      <w:bookmarkEnd w:id="122"/>
      <w:bookmarkEnd w:id="1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lastRenderedPageBreak/>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2A00F82" w14:textId="54D8A273" w:rsidR="00485728" w:rsidRDefault="00485728" w:rsidP="00485728">
      <w:pPr>
        <w:pStyle w:val="Heading2"/>
      </w:pPr>
      <w:bookmarkStart w:id="124" w:name="_Toc437560574"/>
      <w:r>
        <w:t>Use</w:t>
      </w:r>
      <w:r w:rsidR="00CB5D97">
        <w:t>r</w:t>
      </w:r>
      <w:r>
        <w:t xml:space="preserve"> </w:t>
      </w:r>
      <w:r w:rsidR="00CB5D97">
        <w:t>Requirement Specification</w:t>
      </w:r>
      <w:bookmarkEnd w:id="124"/>
    </w:p>
    <w:p w14:paraId="0F1F875F" w14:textId="4D014A43" w:rsidR="00CB5D97" w:rsidRDefault="00CB5D97" w:rsidP="00CB5D97">
      <w:pPr>
        <w:pStyle w:val="Heading3"/>
      </w:pPr>
      <w:bookmarkStart w:id="125" w:name="_Toc430715379"/>
      <w:bookmarkStart w:id="126" w:name="_Toc430715825"/>
      <w:bookmarkStart w:id="127" w:name="_Toc430716268"/>
      <w:bookmarkStart w:id="128" w:name="_Toc430718477"/>
      <w:bookmarkStart w:id="129" w:name="_Toc437560575"/>
      <w:r w:rsidRPr="0082721D">
        <w:t>Business Process Overview</w:t>
      </w:r>
      <w:bookmarkEnd w:id="125"/>
      <w:bookmarkEnd w:id="126"/>
      <w:bookmarkEnd w:id="127"/>
      <w:bookmarkEnd w:id="128"/>
      <w:bookmarkEnd w:id="129"/>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lastRenderedPageBreak/>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77777777" w:rsidR="00F12B94" w:rsidRPr="0060736D" w:rsidRDefault="00F12B94" w:rsidP="00F12B94">
      <w:pPr>
        <w:pStyle w:val="Heading4"/>
      </w:pPr>
      <w:r>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lastRenderedPageBreak/>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lastRenderedPageBreak/>
        <w:t>Step 7: System return category page.</w:t>
      </w:r>
    </w:p>
    <w:p w14:paraId="2BFD4140" w14:textId="77777777" w:rsidR="00EA2CF3" w:rsidRPr="0082721D" w:rsidRDefault="00EA2CF3" w:rsidP="00EA2CF3">
      <w:pPr>
        <w:pStyle w:val="Heading4"/>
      </w:pPr>
      <w:r w:rsidRPr="0082721D">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0" w:name="_Product_Features"/>
      <w:bookmarkStart w:id="131" w:name="_Toc430715380"/>
      <w:bookmarkStart w:id="132" w:name="_Toc430715826"/>
      <w:bookmarkStart w:id="133" w:name="_Toc430716269"/>
      <w:bookmarkStart w:id="134" w:name="_Toc430718478"/>
      <w:bookmarkStart w:id="135" w:name="_Toc437560576"/>
      <w:bookmarkEnd w:id="130"/>
      <w:r w:rsidRPr="0082721D">
        <w:t>Product Features</w:t>
      </w:r>
      <w:bookmarkEnd w:id="131"/>
      <w:bookmarkEnd w:id="132"/>
      <w:bookmarkEnd w:id="133"/>
      <w:bookmarkEnd w:id="134"/>
      <w:bookmarkEnd w:id="135"/>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6" w:name="_Toc430040200"/>
      <w:r w:rsidRPr="0082721D">
        <w:t>Client features</w:t>
      </w:r>
      <w:bookmarkEnd w:id="136"/>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7" w:name="_Toc430040201"/>
      <w:r w:rsidRPr="0082721D">
        <w:t>Admin features</w:t>
      </w:r>
      <w:bookmarkEnd w:id="137"/>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8" w:name="_Toc430715381"/>
      <w:bookmarkStart w:id="139" w:name="_Toc430715827"/>
      <w:bookmarkStart w:id="140" w:name="_Toc430716270"/>
      <w:bookmarkStart w:id="141" w:name="_Toc430718479"/>
      <w:bookmarkStart w:id="142" w:name="_Toc437560577"/>
      <w:r w:rsidRPr="0082721D">
        <w:t>User characteristic</w:t>
      </w:r>
      <w:bookmarkEnd w:id="138"/>
      <w:bookmarkEnd w:id="139"/>
      <w:bookmarkEnd w:id="140"/>
      <w:bookmarkEnd w:id="141"/>
      <w:bookmarkEnd w:id="142"/>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3" w:name="_Toc430715382"/>
      <w:bookmarkStart w:id="144" w:name="_Toc430715828"/>
      <w:bookmarkStart w:id="145" w:name="_Toc430716271"/>
      <w:bookmarkStart w:id="146" w:name="_Toc430718480"/>
      <w:bookmarkStart w:id="147" w:name="_Toc437560578"/>
      <w:r w:rsidRPr="0082721D">
        <w:t>Functional Requirements</w:t>
      </w:r>
      <w:bookmarkEnd w:id="143"/>
      <w:bookmarkEnd w:id="144"/>
      <w:bookmarkEnd w:id="145"/>
      <w:bookmarkEnd w:id="146"/>
      <w:bookmarkEnd w:id="147"/>
    </w:p>
    <w:p w14:paraId="50617D70" w14:textId="77777777" w:rsidR="007F0E6A" w:rsidRPr="0082721D" w:rsidRDefault="007F0E6A" w:rsidP="00A37C37">
      <w:pPr>
        <w:pStyle w:val="Heading4"/>
      </w:pPr>
      <w:bookmarkStart w:id="148" w:name="_Toc430715383"/>
      <w:bookmarkStart w:id="149" w:name="_Toc430715829"/>
      <w:bookmarkStart w:id="150" w:name="_Toc430716272"/>
      <w:bookmarkStart w:id="151" w:name="_Toc430718481"/>
      <w:r w:rsidRPr="0082721D">
        <w:t xml:space="preserve">Common </w:t>
      </w:r>
      <w:r>
        <w:t>Function</w:t>
      </w:r>
      <w:bookmarkEnd w:id="148"/>
      <w:bookmarkEnd w:id="149"/>
      <w:bookmarkEnd w:id="150"/>
      <w:bookmarkEnd w:id="151"/>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2" w:name="_Toc430715384"/>
      <w:bookmarkStart w:id="153" w:name="_Toc430715830"/>
      <w:bookmarkStart w:id="154" w:name="_Toc430716273"/>
      <w:bookmarkStart w:id="155" w:name="_Toc430718482"/>
      <w:r>
        <w:t>Discover Projects</w:t>
      </w:r>
      <w:bookmarkEnd w:id="152"/>
      <w:bookmarkEnd w:id="153"/>
      <w:bookmarkEnd w:id="154"/>
      <w:bookmarkEnd w:id="155"/>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view an overview of the projects. The system will display a Discover Screen for user. In this screen, have many category, favorite projects, </w:t>
      </w:r>
      <w:proofErr w:type="gramStart"/>
      <w:r w:rsidRPr="001532AC">
        <w:rPr>
          <w:rFonts w:ascii="Times New Roman" w:eastAsiaTheme="majorEastAsia" w:hAnsi="Times New Roman" w:cs="Times New Roman"/>
          <w:bCs/>
        </w:rPr>
        <w:t>popular</w:t>
      </w:r>
      <w:proofErr w:type="gramEnd"/>
      <w:r w:rsidRPr="001532AC">
        <w:rPr>
          <w:rFonts w:ascii="Times New Roman" w:eastAsiaTheme="majorEastAsia" w:hAnsi="Times New Roman" w:cs="Times New Roman"/>
          <w:bCs/>
        </w:rPr>
        <w:t xml:space="preserve">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6" w:name="_Toc430715385"/>
      <w:bookmarkStart w:id="157" w:name="_Toc430715831"/>
      <w:bookmarkStart w:id="158" w:name="_Toc430716274"/>
      <w:bookmarkStart w:id="159" w:name="_Toc430718483"/>
      <w:r>
        <w:t>Create Project</w:t>
      </w:r>
      <w:bookmarkEnd w:id="156"/>
      <w:bookmarkEnd w:id="157"/>
      <w:bookmarkEnd w:id="158"/>
      <w:bookmarkEnd w:id="159"/>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0" w:name="_Toc430715386"/>
      <w:bookmarkStart w:id="161" w:name="_Toc430715832"/>
      <w:bookmarkStart w:id="162" w:name="_Toc430716275"/>
      <w:bookmarkStart w:id="163" w:name="_Toc430718484"/>
      <w:r>
        <w:t>Back Project</w:t>
      </w:r>
      <w:bookmarkEnd w:id="160"/>
      <w:bookmarkEnd w:id="161"/>
      <w:bookmarkEnd w:id="162"/>
      <w:bookmarkEnd w:id="163"/>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passed </w:t>
      </w:r>
      <w:r w:rsidRPr="001532AC">
        <w:rPr>
          <w:rFonts w:ascii="Times New Roman" w:eastAsiaTheme="majorEastAsia" w:hAnsi="Times New Roman" w:cs="Times New Roman"/>
          <w:bCs/>
        </w:rPr>
        <w:lastRenderedPageBreak/>
        <w:t>to Payment Screen. In this screen, users can fill information and choose type payment and Bank to donate project (back project).</w:t>
      </w:r>
    </w:p>
    <w:p w14:paraId="4DDC82CB" w14:textId="77777777" w:rsidR="007F0E6A" w:rsidRDefault="007F0E6A" w:rsidP="00A37C37">
      <w:pPr>
        <w:pStyle w:val="Heading4"/>
      </w:pPr>
      <w:bookmarkStart w:id="164" w:name="_Toc430715387"/>
      <w:bookmarkStart w:id="165" w:name="_Toc430715833"/>
      <w:bookmarkStart w:id="166" w:name="_Toc430716276"/>
      <w:bookmarkStart w:id="167" w:name="_Toc430718485"/>
      <w:r>
        <w:t>Send/Receive m</w:t>
      </w:r>
      <w:r w:rsidRPr="000D62CD">
        <w:t>essage</w:t>
      </w:r>
      <w:r>
        <w:t>s</w:t>
      </w:r>
      <w:bookmarkEnd w:id="164"/>
      <w:bookmarkEnd w:id="165"/>
      <w:bookmarkEnd w:id="166"/>
      <w:bookmarkEnd w:id="167"/>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8" w:name="_Toc430715388"/>
      <w:bookmarkStart w:id="169" w:name="_Toc430715834"/>
      <w:bookmarkStart w:id="170" w:name="_Toc430716277"/>
      <w:bookmarkStart w:id="171" w:name="_Toc430718486"/>
      <w:r>
        <w:t>Management profile</w:t>
      </w:r>
      <w:bookmarkEnd w:id="168"/>
      <w:bookmarkEnd w:id="169"/>
      <w:bookmarkEnd w:id="170"/>
      <w:bookmarkEnd w:id="171"/>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2" w:name="_Toc392596765"/>
      <w:bookmarkStart w:id="173" w:name="_Toc430715389"/>
      <w:bookmarkStart w:id="174" w:name="_Toc430715835"/>
      <w:bookmarkStart w:id="175" w:name="_Toc430716278"/>
      <w:bookmarkStart w:id="176" w:name="_Toc430718487"/>
      <w:r w:rsidRPr="0082721D">
        <w:t>Management Member’s account</w:t>
      </w:r>
      <w:bookmarkEnd w:id="172"/>
      <w:bookmarkEnd w:id="173"/>
      <w:bookmarkEnd w:id="174"/>
      <w:bookmarkEnd w:id="175"/>
      <w:bookmarkEnd w:id="176"/>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7" w:name="_Toc430715390"/>
      <w:bookmarkStart w:id="178" w:name="_Toc430715836"/>
      <w:bookmarkStart w:id="179" w:name="_Toc430716279"/>
      <w:bookmarkStart w:id="180" w:name="_Toc430718488"/>
      <w:r w:rsidRPr="003526E9">
        <w:t>Management Project</w:t>
      </w:r>
      <w:bookmarkEnd w:id="177"/>
      <w:bookmarkEnd w:id="178"/>
      <w:bookmarkEnd w:id="179"/>
      <w:bookmarkEnd w:id="180"/>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1" w:name="_Toc430715391"/>
      <w:bookmarkStart w:id="182" w:name="_Toc430715837"/>
      <w:bookmarkStart w:id="183" w:name="_Toc430716280"/>
      <w:bookmarkStart w:id="184" w:name="_Toc430718489"/>
      <w:r w:rsidRPr="0082721D">
        <w:t xml:space="preserve">Management </w:t>
      </w:r>
      <w:r>
        <w:t>Dashboard Overview</w:t>
      </w:r>
      <w:bookmarkEnd w:id="181"/>
      <w:bookmarkEnd w:id="182"/>
      <w:bookmarkEnd w:id="183"/>
      <w:bookmarkEnd w:id="184"/>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5" w:name="_Toc430715392"/>
      <w:bookmarkStart w:id="186" w:name="_Toc430715838"/>
      <w:bookmarkStart w:id="187" w:name="_Toc430716281"/>
      <w:bookmarkStart w:id="188" w:name="_Toc430718490"/>
      <w:bookmarkStart w:id="189" w:name="_Toc437560579"/>
      <w:r w:rsidRPr="0082721D">
        <w:t>Non-functional Requirement</w:t>
      </w:r>
      <w:bookmarkEnd w:id="185"/>
      <w:bookmarkEnd w:id="186"/>
      <w:bookmarkEnd w:id="187"/>
      <w:bookmarkEnd w:id="188"/>
      <w:bookmarkEnd w:id="189"/>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0" w:name="_Toc437560580"/>
      <w:r>
        <w:t>Software Requirements Specification</w:t>
      </w:r>
      <w:bookmarkEnd w:id="190"/>
    </w:p>
    <w:p w14:paraId="1E59F5ED" w14:textId="02D41826" w:rsidR="009C46E9" w:rsidRDefault="009C46E9" w:rsidP="009C46E9">
      <w:pPr>
        <w:pStyle w:val="Heading3"/>
      </w:pPr>
      <w:bookmarkStart w:id="191" w:name="_Toc431981012"/>
      <w:bookmarkStart w:id="192" w:name="_Toc437560581"/>
      <w:r>
        <w:t>Overall D</w:t>
      </w:r>
      <w:bookmarkEnd w:id="191"/>
      <w:r>
        <w:t>escription</w:t>
      </w:r>
      <w:bookmarkEnd w:id="192"/>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1264312C" w14:textId="5B3F60AA" w:rsidR="009C46E9" w:rsidRDefault="009C46E9" w:rsidP="009C46E9">
      <w:pPr>
        <w:pStyle w:val="Heading4"/>
      </w:pPr>
      <w:bookmarkStart w:id="193" w:name="_Toc431981015"/>
      <w:r w:rsidRPr="009C46E9">
        <w:t>Product Features</w:t>
      </w:r>
      <w:bookmarkEnd w:id="193"/>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54631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92D050"/>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92D050"/>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92D050"/>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92D050"/>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1B135AFD" w:rsidR="009C46E9" w:rsidRPr="00B242BE" w:rsidRDefault="00B242BE" w:rsidP="00B242BE">
            <w:pPr>
              <w:tabs>
                <w:tab w:val="left" w:pos="255"/>
                <w:tab w:val="left" w:pos="615"/>
              </w:tabs>
              <w:rPr>
                <w:rFonts w:ascii="Times New Roman" w:hAnsi="Times New Roman" w:cs="Times New Roman"/>
                <w:b w:val="0"/>
              </w:rPr>
            </w:pPr>
            <w:r w:rsidRPr="00B242BE">
              <w:rPr>
                <w:rFonts w:ascii="Times New Roman" w:hAnsi="Times New Roman" w:cs="Times New Roman"/>
                <w:b w:val="0"/>
              </w:rPr>
              <w:t>UC001</w:t>
            </w: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16CCD3BC" w:rsidR="009C46E9" w:rsidRPr="00B242BE" w:rsidRDefault="00B242BE" w:rsidP="00B242BE">
            <w:r>
              <w:rPr>
                <w:rFonts w:ascii="Times New Roman" w:hAnsi="Times New Roman" w:cs="Times New Roman"/>
                <w:b w:val="0"/>
              </w:rPr>
              <w:t>UC002</w:t>
            </w: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18AA2997" w:rsidR="009C46E9" w:rsidRPr="00B242BE" w:rsidRDefault="00B242BE" w:rsidP="00B242BE">
            <w:r>
              <w:rPr>
                <w:rFonts w:ascii="Times New Roman" w:hAnsi="Times New Roman" w:cs="Times New Roman"/>
                <w:b w:val="0"/>
              </w:rPr>
              <w:t>UC003</w:t>
            </w: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4E81F2CB" w:rsidR="009C46E9" w:rsidRPr="00B242BE" w:rsidRDefault="00B242BE" w:rsidP="00B242BE">
            <w:r>
              <w:rPr>
                <w:rFonts w:ascii="Times New Roman" w:hAnsi="Times New Roman" w:cs="Times New Roman"/>
                <w:b w:val="0"/>
              </w:rPr>
              <w:t>UC004</w:t>
            </w: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0A9BDEB5" w:rsidR="009C46E9" w:rsidRPr="00B242BE" w:rsidRDefault="00B242BE" w:rsidP="00B242BE">
            <w:r>
              <w:rPr>
                <w:rFonts w:ascii="Times New Roman" w:hAnsi="Times New Roman" w:cs="Times New Roman"/>
                <w:b w:val="0"/>
              </w:rPr>
              <w:t>UC005</w:t>
            </w: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lastRenderedPageBreak/>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1A31B03E" w:rsidR="009C46E9" w:rsidRPr="00A5175A" w:rsidRDefault="00A5175A" w:rsidP="00A5175A">
            <w:pPr>
              <w:tabs>
                <w:tab w:val="left" w:pos="615"/>
                <w:tab w:val="center" w:pos="957"/>
              </w:tabs>
            </w:pPr>
            <w:r>
              <w:rPr>
                <w:rFonts w:ascii="Times New Roman" w:hAnsi="Times New Roman" w:cs="Times New Roman"/>
                <w:b w:val="0"/>
              </w:rPr>
              <w:t>UC006</w:t>
            </w: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4B1E8D19" w:rsidR="009C46E9" w:rsidRPr="00D255E8" w:rsidRDefault="00D255E8" w:rsidP="00D255E8">
            <w:r>
              <w:rPr>
                <w:rFonts w:ascii="Times New Roman" w:hAnsi="Times New Roman" w:cs="Times New Roman"/>
                <w:b w:val="0"/>
              </w:rPr>
              <w:t>UC007</w:t>
            </w: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52AA8EBE" w:rsidR="009C46E9" w:rsidRPr="00D255E8" w:rsidRDefault="00D255E8" w:rsidP="00D255E8">
            <w:r>
              <w:rPr>
                <w:rFonts w:ascii="Times New Roman" w:hAnsi="Times New Roman" w:cs="Times New Roman"/>
                <w:b w:val="0"/>
              </w:rPr>
              <w:t>UC008</w:t>
            </w:r>
          </w:p>
        </w:tc>
        <w:tc>
          <w:tcPr>
            <w:tcW w:w="2184" w:type="dxa"/>
            <w:vMerge/>
            <w:tcBorders>
              <w:left w:val="none" w:sz="0" w:space="0" w:color="auto"/>
              <w:right w:val="none" w:sz="0" w:space="0" w:color="auto"/>
            </w:tcBorders>
            <w:shd w:val="clear" w:color="auto" w:fill="FFFFFF" w:themeFill="background1"/>
          </w:tcPr>
          <w:p w14:paraId="0C7BDB12"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1B535984" w:rsidR="009C46E9" w:rsidRPr="00D255E8" w:rsidRDefault="00D255E8" w:rsidP="00D255E8">
            <w:r>
              <w:rPr>
                <w:rFonts w:ascii="Times New Roman" w:hAnsi="Times New Roman" w:cs="Times New Roman"/>
                <w:b w:val="0"/>
              </w:rPr>
              <w:t>UC009</w:t>
            </w:r>
          </w:p>
        </w:tc>
        <w:tc>
          <w:tcPr>
            <w:tcW w:w="2184" w:type="dxa"/>
            <w:vMerge/>
            <w:tcBorders>
              <w:left w:val="none" w:sz="0" w:space="0" w:color="auto"/>
              <w:right w:val="none" w:sz="0" w:space="0" w:color="auto"/>
            </w:tcBorders>
            <w:shd w:val="clear" w:color="auto" w:fill="FFFFFF" w:themeFill="background1"/>
          </w:tcPr>
          <w:p w14:paraId="59E09E74"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3A887AE6" w:rsidR="009C46E9" w:rsidRPr="00035AFD" w:rsidRDefault="00D255E8" w:rsidP="00D255E8">
            <w:pPr>
              <w:rPr>
                <w:rFonts w:ascii="Times New Roman" w:hAnsi="Times New Roman" w:cs="Times New Roman"/>
                <w:b w:val="0"/>
              </w:rPr>
            </w:pPr>
            <w:r>
              <w:rPr>
                <w:rFonts w:ascii="Times New Roman" w:hAnsi="Times New Roman" w:cs="Times New Roman"/>
                <w:b w:val="0"/>
              </w:rPr>
              <w:t>UC010</w:t>
            </w:r>
          </w:p>
        </w:tc>
        <w:tc>
          <w:tcPr>
            <w:tcW w:w="2184" w:type="dxa"/>
            <w:vMerge/>
            <w:tcBorders>
              <w:left w:val="none" w:sz="0" w:space="0" w:color="auto"/>
              <w:right w:val="none" w:sz="0" w:space="0" w:color="auto"/>
            </w:tcBorders>
            <w:shd w:val="clear" w:color="auto" w:fill="FFFFFF" w:themeFill="background1"/>
          </w:tcPr>
          <w:p w14:paraId="745D1376"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44B17DA1" w14:textId="4A882564"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57B7309B" w:rsidR="009C46E9" w:rsidRPr="00D255E8" w:rsidRDefault="00D255E8" w:rsidP="00D255E8">
            <w:r>
              <w:rPr>
                <w:rFonts w:ascii="Times New Roman" w:hAnsi="Times New Roman" w:cs="Times New Roman"/>
                <w:b w:val="0"/>
              </w:rPr>
              <w:t>UC011</w:t>
            </w: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084417F8" w:rsidR="009C46E9" w:rsidRPr="00D255E8" w:rsidRDefault="00D255E8" w:rsidP="00D255E8">
            <w:r>
              <w:rPr>
                <w:rFonts w:ascii="Times New Roman" w:hAnsi="Times New Roman" w:cs="Times New Roman"/>
                <w:b w:val="0"/>
              </w:rPr>
              <w:t>UC012</w:t>
            </w: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4B263C5" w:rsidR="009C46E9" w:rsidRPr="00D255E8" w:rsidRDefault="00D255E8" w:rsidP="00D255E8">
            <w:r>
              <w:rPr>
                <w:rFonts w:ascii="Times New Roman" w:hAnsi="Times New Roman" w:cs="Times New Roman"/>
                <w:b w:val="0"/>
              </w:rPr>
              <w:t>UC013</w:t>
            </w: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0E8B60AF" w:rsidR="009C46E9" w:rsidRPr="00D255E8" w:rsidRDefault="00D255E8" w:rsidP="00D255E8">
            <w:r>
              <w:rPr>
                <w:rFonts w:ascii="Times New Roman" w:hAnsi="Times New Roman" w:cs="Times New Roman"/>
                <w:b w:val="0"/>
              </w:rPr>
              <w:t>UC014</w:t>
            </w: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4FBA1218"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346C453" w:rsidR="009C46E9" w:rsidRPr="00D255E8" w:rsidRDefault="00D255E8" w:rsidP="00D255E8">
            <w:r>
              <w:rPr>
                <w:rFonts w:ascii="Times New Roman" w:hAnsi="Times New Roman" w:cs="Times New Roman"/>
                <w:b w:val="0"/>
              </w:rPr>
              <w:t>UC015</w:t>
            </w: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3054FE5B"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4502BFBC" w:rsidR="009C46E9" w:rsidRPr="00D255E8" w:rsidRDefault="00D255E8" w:rsidP="00D255E8">
            <w:r>
              <w:rPr>
                <w:rFonts w:ascii="Times New Roman" w:hAnsi="Times New Roman" w:cs="Times New Roman"/>
                <w:b w:val="0"/>
              </w:rPr>
              <w:t>UC016</w:t>
            </w: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174F5988" w:rsidR="009C46E9" w:rsidRPr="009C46E9" w:rsidRDefault="00800260"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reminded project</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0BBA777C" w:rsidR="009C46E9" w:rsidRPr="00D255E8" w:rsidRDefault="00D255E8" w:rsidP="00D255E8">
            <w:r>
              <w:rPr>
                <w:rFonts w:ascii="Times New Roman" w:hAnsi="Times New Roman" w:cs="Times New Roman"/>
                <w:b w:val="0"/>
              </w:rPr>
              <w:t>UC017</w:t>
            </w: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5E8C455D" w:rsidR="009C46E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View </w:t>
            </w:r>
            <w:r w:rsidR="009C46E9"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0A23A6AF" w:rsidR="009C46E9" w:rsidRPr="00035AFD" w:rsidRDefault="00035AFD" w:rsidP="00035AFD">
            <w:r>
              <w:rPr>
                <w:rFonts w:ascii="Times New Roman" w:hAnsi="Times New Roman" w:cs="Times New Roman"/>
                <w:b w:val="0"/>
              </w:rPr>
              <w:t>UC018</w:t>
            </w: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27788C2B" w:rsidR="009C46E9" w:rsidRPr="00035AFD" w:rsidRDefault="00035AFD" w:rsidP="00035AFD">
            <w:r>
              <w:rPr>
                <w:rFonts w:ascii="Times New Roman" w:hAnsi="Times New Roman" w:cs="Times New Roman"/>
                <w:b w:val="0"/>
              </w:rPr>
              <w:t>UC019</w:t>
            </w: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9A4902" w:rsidR="009C46E9" w:rsidRPr="00035AFD" w:rsidRDefault="00035AFD" w:rsidP="00035AFD">
            <w:r>
              <w:rPr>
                <w:rFonts w:ascii="Times New Roman" w:hAnsi="Times New Roman" w:cs="Times New Roman"/>
                <w:b w:val="0"/>
              </w:rPr>
              <w:t>UC020</w:t>
            </w: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56D84BBF" w:rsidR="009C46E9" w:rsidRPr="00035AFD" w:rsidRDefault="00035AFD" w:rsidP="00035AFD">
            <w:r>
              <w:rPr>
                <w:rFonts w:ascii="Times New Roman" w:hAnsi="Times New Roman" w:cs="Times New Roman"/>
                <w:b w:val="0"/>
              </w:rPr>
              <w:t>UC021</w:t>
            </w: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4EAC9F7E" w:rsidR="009C46E9" w:rsidRPr="00035AFD" w:rsidRDefault="00035AFD" w:rsidP="00035AFD">
            <w:r>
              <w:rPr>
                <w:rFonts w:ascii="Times New Roman" w:hAnsi="Times New Roman" w:cs="Times New Roman"/>
                <w:b w:val="0"/>
              </w:rPr>
              <w:t>UC022</w:t>
            </w: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6535F770" w:rsidR="009C46E9" w:rsidRPr="00035AFD" w:rsidRDefault="00035AFD" w:rsidP="00035AFD">
            <w:r>
              <w:rPr>
                <w:rFonts w:ascii="Times New Roman" w:hAnsi="Times New Roman" w:cs="Times New Roman"/>
                <w:b w:val="0"/>
              </w:rPr>
              <w:t>UC023</w:t>
            </w: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FD6872F" w:rsidR="009C46E9" w:rsidRPr="00035AFD" w:rsidRDefault="00035AFD" w:rsidP="00035AFD">
            <w:r>
              <w:rPr>
                <w:rFonts w:ascii="Times New Roman" w:hAnsi="Times New Roman" w:cs="Times New Roman"/>
                <w:b w:val="0"/>
              </w:rPr>
              <w:t>UC024</w:t>
            </w: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3FB09574" w:rsidR="009C46E9" w:rsidRPr="00035AFD" w:rsidRDefault="00035AFD" w:rsidP="00035AFD">
            <w:r>
              <w:rPr>
                <w:rFonts w:ascii="Times New Roman" w:hAnsi="Times New Roman" w:cs="Times New Roman"/>
                <w:b w:val="0"/>
              </w:rPr>
              <w:t>UC025</w:t>
            </w: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050991CA" w:rsidR="009C46E9" w:rsidRPr="00035AFD" w:rsidRDefault="00035AFD" w:rsidP="00035AFD">
            <w:r>
              <w:rPr>
                <w:rFonts w:ascii="Times New Roman" w:hAnsi="Times New Roman" w:cs="Times New Roman"/>
                <w:b w:val="0"/>
              </w:rPr>
              <w:t>UC026</w:t>
            </w:r>
          </w:p>
        </w:tc>
        <w:tc>
          <w:tcPr>
            <w:tcW w:w="2184" w:type="dxa"/>
            <w:vMerge/>
            <w:tcBorders>
              <w:left w:val="none" w:sz="0" w:space="0" w:color="auto"/>
              <w:bottom w:val="single" w:sz="4"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bottom w:val="single" w:sz="4"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5D0823D6"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09A0A090" w14:textId="163B6DB0" w:rsidR="00E06239" w:rsidRPr="00035AFD" w:rsidRDefault="00035AFD" w:rsidP="00035AFD">
            <w:r>
              <w:rPr>
                <w:rFonts w:ascii="Times New Roman" w:hAnsi="Times New Roman" w:cs="Times New Roman"/>
                <w:b w:val="0"/>
              </w:rPr>
              <w:t>UC027</w:t>
            </w:r>
          </w:p>
        </w:tc>
        <w:tc>
          <w:tcPr>
            <w:tcW w:w="2184" w:type="dxa"/>
            <w:vMerge w:val="restart"/>
            <w:tcBorders>
              <w:left w:val="single" w:sz="4" w:space="0" w:color="auto"/>
              <w:right w:val="single" w:sz="4" w:space="0" w:color="auto"/>
            </w:tcBorders>
            <w:shd w:val="clear" w:color="auto" w:fill="FFFFFF" w:themeFill="background1"/>
          </w:tcPr>
          <w:p w14:paraId="723C684F"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single" w:sz="4" w:space="0" w:color="auto"/>
              <w:right w:val="single" w:sz="4" w:space="0" w:color="auto"/>
            </w:tcBorders>
            <w:shd w:val="clear" w:color="auto" w:fill="FFFFFF" w:themeFill="background1"/>
          </w:tcPr>
          <w:p w14:paraId="127AA127" w14:textId="14D5B520"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single" w:sz="4" w:space="0" w:color="auto"/>
            </w:tcBorders>
            <w:shd w:val="clear" w:color="auto" w:fill="FFFFFF" w:themeFill="background1"/>
          </w:tcPr>
          <w:p w14:paraId="058511C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6E738333"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1C539E17" w14:textId="0F854DA8" w:rsidR="00E06239" w:rsidRPr="00035AFD" w:rsidRDefault="00035AFD" w:rsidP="00035AFD">
            <w:r>
              <w:rPr>
                <w:rFonts w:ascii="Times New Roman" w:hAnsi="Times New Roman" w:cs="Times New Roman"/>
                <w:b w:val="0"/>
              </w:rPr>
              <w:t>UC028</w:t>
            </w:r>
          </w:p>
        </w:tc>
        <w:tc>
          <w:tcPr>
            <w:tcW w:w="2184" w:type="dxa"/>
            <w:vMerge/>
            <w:tcBorders>
              <w:left w:val="single" w:sz="4" w:space="0" w:color="auto"/>
              <w:right w:val="single" w:sz="4" w:space="0" w:color="auto"/>
            </w:tcBorders>
            <w:shd w:val="clear" w:color="auto" w:fill="FFFFFF" w:themeFill="background1"/>
          </w:tcPr>
          <w:p w14:paraId="4EE4878F"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3031636C" w14:textId="7345C229" w:rsidR="00E06239" w:rsidRPr="009C46E9" w:rsidRDefault="00F6505C"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backing</w:t>
            </w:r>
          </w:p>
        </w:tc>
        <w:tc>
          <w:tcPr>
            <w:tcW w:w="2075" w:type="dxa"/>
            <w:tcBorders>
              <w:left w:val="single" w:sz="4" w:space="0" w:color="auto"/>
            </w:tcBorders>
            <w:shd w:val="clear" w:color="auto" w:fill="FFFFFF" w:themeFill="background1"/>
          </w:tcPr>
          <w:p w14:paraId="71C00457"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670D6A8D"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607D36A2" w14:textId="6CE2491C" w:rsidR="00E06239" w:rsidRPr="00035AFD" w:rsidRDefault="00035AFD" w:rsidP="00035AFD">
            <w:r>
              <w:rPr>
                <w:rFonts w:ascii="Times New Roman" w:hAnsi="Times New Roman" w:cs="Times New Roman"/>
                <w:b w:val="0"/>
              </w:rPr>
              <w:t>UC029</w:t>
            </w:r>
          </w:p>
        </w:tc>
        <w:tc>
          <w:tcPr>
            <w:tcW w:w="2184" w:type="dxa"/>
            <w:vMerge/>
            <w:tcBorders>
              <w:left w:val="single" w:sz="4" w:space="0" w:color="auto"/>
              <w:right w:val="single" w:sz="4" w:space="0" w:color="auto"/>
            </w:tcBorders>
            <w:shd w:val="clear" w:color="auto" w:fill="FFFFFF" w:themeFill="background1"/>
          </w:tcPr>
          <w:p w14:paraId="3EA5CF7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7A154100" w14:textId="659238C1"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single" w:sz="4" w:space="0" w:color="auto"/>
            </w:tcBorders>
            <w:shd w:val="clear" w:color="auto" w:fill="FFFFFF" w:themeFill="background1"/>
          </w:tcPr>
          <w:p w14:paraId="1C6B9A5C"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1D56C34C"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34F67617" w14:textId="4D66623D" w:rsidR="00E06239" w:rsidRPr="00035AFD" w:rsidRDefault="00035AFD" w:rsidP="00035AFD">
            <w:r>
              <w:rPr>
                <w:rFonts w:ascii="Times New Roman" w:hAnsi="Times New Roman" w:cs="Times New Roman"/>
                <w:b w:val="0"/>
              </w:rPr>
              <w:t>UC030</w:t>
            </w:r>
          </w:p>
        </w:tc>
        <w:tc>
          <w:tcPr>
            <w:tcW w:w="2184" w:type="dxa"/>
            <w:vMerge/>
            <w:tcBorders>
              <w:left w:val="single" w:sz="4" w:space="0" w:color="auto"/>
              <w:right w:val="single" w:sz="4" w:space="0" w:color="auto"/>
            </w:tcBorders>
            <w:shd w:val="clear" w:color="auto" w:fill="FFFFFF" w:themeFill="background1"/>
          </w:tcPr>
          <w:p w14:paraId="6E1D0E65"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6BBE21D0" w14:textId="04493F24" w:rsidR="00E0623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Back project</w:t>
            </w:r>
          </w:p>
        </w:tc>
        <w:tc>
          <w:tcPr>
            <w:tcW w:w="2075" w:type="dxa"/>
            <w:tcBorders>
              <w:left w:val="single" w:sz="4" w:space="0" w:color="auto"/>
            </w:tcBorders>
            <w:shd w:val="clear" w:color="auto" w:fill="FFFFFF" w:themeFill="background1"/>
          </w:tcPr>
          <w:p w14:paraId="782422C4"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9E66FCD" w14:textId="77777777" w:rsidTr="000B5610">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2772F2AB" w:rsidR="009C46E9" w:rsidRPr="00035AFD" w:rsidRDefault="00035AFD" w:rsidP="00035AFD">
            <w:r>
              <w:rPr>
                <w:rFonts w:ascii="Times New Roman" w:hAnsi="Times New Roman" w:cs="Times New Roman"/>
                <w:b w:val="0"/>
              </w:rPr>
              <w:t>UC031</w:t>
            </w: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732B2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4FA5B06F" w:rsidR="009C46E9" w:rsidRPr="00035AFD" w:rsidRDefault="00035AFD" w:rsidP="00035AFD">
            <w:r>
              <w:rPr>
                <w:rFonts w:ascii="Times New Roman" w:hAnsi="Times New Roman" w:cs="Times New Roman"/>
                <w:b w:val="0"/>
              </w:rPr>
              <w:t>UC032</w:t>
            </w: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0D7412E8" w:rsidR="009C46E9" w:rsidRPr="00035AFD" w:rsidRDefault="00035AFD" w:rsidP="00035AFD">
            <w:r>
              <w:rPr>
                <w:rFonts w:ascii="Times New Roman" w:hAnsi="Times New Roman" w:cs="Times New Roman"/>
                <w:b w:val="0"/>
              </w:rPr>
              <w:t>UC033</w:t>
            </w: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57FEF8F1" w:rsidR="009C46E9" w:rsidRPr="00035AFD" w:rsidRDefault="00035AFD" w:rsidP="00035AFD">
            <w:r>
              <w:rPr>
                <w:rFonts w:ascii="Times New Roman" w:hAnsi="Times New Roman" w:cs="Times New Roman"/>
                <w:b w:val="0"/>
              </w:rPr>
              <w:t>UC034</w:t>
            </w: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6B930675" w:rsidR="009C46E9" w:rsidRPr="00035AFD" w:rsidRDefault="00035AFD" w:rsidP="00035AFD">
            <w:r>
              <w:rPr>
                <w:rFonts w:ascii="Times New Roman" w:hAnsi="Times New Roman" w:cs="Times New Roman"/>
                <w:b w:val="0"/>
              </w:rPr>
              <w:t>UC035</w:t>
            </w: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50FF8D9D" w:rsidR="009C46E9" w:rsidRPr="009C46E9" w:rsidRDefault="00B10673"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2AE981B2" w:rsidR="009C46E9" w:rsidRPr="00035AFD" w:rsidRDefault="00035AFD" w:rsidP="00035AFD">
            <w:r>
              <w:rPr>
                <w:rFonts w:ascii="Times New Roman" w:hAnsi="Times New Roman" w:cs="Times New Roman"/>
                <w:b w:val="0"/>
              </w:rPr>
              <w:t>UC036</w:t>
            </w: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6163732E" w:rsidR="009C46E9" w:rsidRPr="009C46E9" w:rsidRDefault="00200BA8"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49599B7" w:rsidR="009C46E9" w:rsidRPr="00035AFD" w:rsidRDefault="00035AFD" w:rsidP="00035AFD">
            <w:r>
              <w:rPr>
                <w:rFonts w:ascii="Times New Roman" w:hAnsi="Times New Roman" w:cs="Times New Roman"/>
                <w:b w:val="0"/>
              </w:rPr>
              <w:t>UC037</w:t>
            </w: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6FE18D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567BD777" w:rsidR="009C46E9" w:rsidRPr="00035AFD" w:rsidRDefault="00035AFD" w:rsidP="00035AFD">
            <w:r>
              <w:rPr>
                <w:rFonts w:ascii="Times New Roman" w:hAnsi="Times New Roman" w:cs="Times New Roman"/>
                <w:b w:val="0"/>
              </w:rPr>
              <w:t>UC038</w:t>
            </w: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14D7EADA"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user’s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1135C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4632F030" w:rsidR="009C46E9" w:rsidRPr="00035AFD" w:rsidRDefault="00035AFD" w:rsidP="00035AFD">
            <w:r>
              <w:rPr>
                <w:rFonts w:ascii="Times New Roman" w:hAnsi="Times New Roman" w:cs="Times New Roman"/>
                <w:b w:val="0"/>
              </w:rPr>
              <w:t>UC039</w:t>
            </w: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F9E13D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1D2BA7BE" w:rsidR="009C46E9" w:rsidRPr="00035AFD" w:rsidRDefault="00035AFD" w:rsidP="00035AFD">
            <w:r>
              <w:rPr>
                <w:rFonts w:ascii="Times New Roman" w:hAnsi="Times New Roman" w:cs="Times New Roman"/>
                <w:b w:val="0"/>
              </w:rPr>
              <w:t>UC040</w:t>
            </w: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97AD7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043716E7" w:rsidR="009C46E9" w:rsidRPr="00035AFD" w:rsidRDefault="00035AFD" w:rsidP="00035AFD">
            <w:r>
              <w:rPr>
                <w:rFonts w:ascii="Times New Roman" w:hAnsi="Times New Roman" w:cs="Times New Roman"/>
                <w:b w:val="0"/>
              </w:rPr>
              <w:t>UC041</w:t>
            </w: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D8D401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02DC5151" w:rsidR="009C46E9" w:rsidRPr="00035AFD" w:rsidRDefault="00035AFD" w:rsidP="00035AFD">
            <w:r>
              <w:rPr>
                <w:rFonts w:ascii="Times New Roman" w:hAnsi="Times New Roman" w:cs="Times New Roman"/>
                <w:b w:val="0"/>
              </w:rPr>
              <w:t>UC042</w:t>
            </w: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C95FC3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6B2600DB" w:rsidR="009C46E9" w:rsidRPr="00035AFD" w:rsidRDefault="00035AFD" w:rsidP="00035AFD">
            <w:r>
              <w:rPr>
                <w:rFonts w:ascii="Times New Roman" w:hAnsi="Times New Roman" w:cs="Times New Roman"/>
                <w:b w:val="0"/>
              </w:rPr>
              <w:t>UC043</w:t>
            </w: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A87A81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3F54E70E" w:rsidR="009C46E9" w:rsidRPr="00035AFD" w:rsidRDefault="00035AFD" w:rsidP="00035AFD">
            <w:r>
              <w:rPr>
                <w:rFonts w:ascii="Times New Roman" w:hAnsi="Times New Roman" w:cs="Times New Roman"/>
                <w:b w:val="0"/>
              </w:rPr>
              <w:t>UC044</w:t>
            </w: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251947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2D28B2CA" w:rsidR="009C46E9" w:rsidRPr="00035AFD" w:rsidRDefault="00035AFD" w:rsidP="00035AFD">
            <w:r>
              <w:rPr>
                <w:rFonts w:ascii="Times New Roman" w:hAnsi="Times New Roman" w:cs="Times New Roman"/>
                <w:b w:val="0"/>
              </w:rPr>
              <w:t>UC045</w:t>
            </w: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5A32CB29"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project’s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51B6B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4A78D128" w:rsidR="009C46E9" w:rsidRPr="00035AFD" w:rsidRDefault="00035AFD" w:rsidP="00035AFD">
            <w:r>
              <w:rPr>
                <w:rFonts w:ascii="Times New Roman" w:hAnsi="Times New Roman" w:cs="Times New Roman"/>
                <w:b w:val="0"/>
              </w:rPr>
              <w:t>UC046</w:t>
            </w: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A9025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1258AD82" w:rsidR="009C46E9" w:rsidRPr="00035AFD" w:rsidRDefault="00035AFD" w:rsidP="00035AFD">
            <w:r>
              <w:rPr>
                <w:rFonts w:ascii="Times New Roman" w:hAnsi="Times New Roman" w:cs="Times New Roman"/>
                <w:b w:val="0"/>
              </w:rPr>
              <w:t>UC047</w:t>
            </w: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A1D93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445F772E" w:rsidR="009C46E9" w:rsidRPr="00035AFD" w:rsidRDefault="00035AFD" w:rsidP="00035AFD">
            <w:r>
              <w:rPr>
                <w:rFonts w:ascii="Times New Roman" w:hAnsi="Times New Roman" w:cs="Times New Roman"/>
                <w:b w:val="0"/>
              </w:rPr>
              <w:lastRenderedPageBreak/>
              <w:t>UC048</w:t>
            </w: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F6FF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4A80748A" w:rsidR="009C46E9" w:rsidRPr="00035AFD" w:rsidRDefault="00035AFD" w:rsidP="00035AFD">
            <w:r>
              <w:rPr>
                <w:rFonts w:ascii="Times New Roman" w:hAnsi="Times New Roman" w:cs="Times New Roman"/>
                <w:b w:val="0"/>
              </w:rPr>
              <w:t>UC049</w:t>
            </w: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4E1380AF" w:rsidR="009C46E9" w:rsidRPr="00035AFD" w:rsidRDefault="00035AFD" w:rsidP="00035AFD">
            <w:r>
              <w:rPr>
                <w:rFonts w:ascii="Times New Roman" w:hAnsi="Times New Roman" w:cs="Times New Roman"/>
                <w:b w:val="0"/>
              </w:rPr>
              <w:t>UC050</w:t>
            </w: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8DECAC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37906B40" w:rsidR="00035AFD" w:rsidRPr="00035AFD" w:rsidRDefault="00035AFD" w:rsidP="00035AFD">
            <w:r>
              <w:rPr>
                <w:rFonts w:ascii="Times New Roman" w:hAnsi="Times New Roman" w:cs="Times New Roman"/>
                <w:b w:val="0"/>
              </w:rPr>
              <w:t>UC051</w:t>
            </w:r>
          </w:p>
        </w:tc>
        <w:tc>
          <w:tcPr>
            <w:tcW w:w="2184" w:type="dxa"/>
            <w:vMerge/>
            <w:tcBorders>
              <w:left w:val="none" w:sz="0" w:space="0" w:color="auto"/>
              <w:right w:val="none" w:sz="0" w:space="0" w:color="auto"/>
            </w:tcBorders>
            <w:shd w:val="clear" w:color="auto" w:fill="FFFFFF" w:themeFill="background1"/>
          </w:tcPr>
          <w:p w14:paraId="7533B9A4"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4A63CFA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6A18250A" w:rsidR="00035AFD" w:rsidRPr="00035AFD" w:rsidRDefault="00035AFD" w:rsidP="00035AFD">
            <w:r>
              <w:rPr>
                <w:rFonts w:ascii="Times New Roman" w:hAnsi="Times New Roman" w:cs="Times New Roman"/>
                <w:b w:val="0"/>
              </w:rPr>
              <w:t>UC052</w:t>
            </w:r>
          </w:p>
        </w:tc>
        <w:tc>
          <w:tcPr>
            <w:tcW w:w="2184" w:type="dxa"/>
            <w:vMerge/>
            <w:tcBorders>
              <w:left w:val="none" w:sz="0" w:space="0" w:color="auto"/>
              <w:right w:val="none" w:sz="0" w:space="0" w:color="auto"/>
            </w:tcBorders>
            <w:shd w:val="clear" w:color="auto" w:fill="FFFFFF" w:themeFill="background1"/>
          </w:tcPr>
          <w:p w14:paraId="1EA0B1B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1E250686"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4AB2DA0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24F72EC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6F9C63AA" w:rsidR="00035AFD" w:rsidRPr="00035AFD" w:rsidRDefault="00035AFD" w:rsidP="00035AFD">
            <w:r>
              <w:rPr>
                <w:rFonts w:ascii="Times New Roman" w:hAnsi="Times New Roman" w:cs="Times New Roman"/>
                <w:b w:val="0"/>
              </w:rPr>
              <w:t>UC053</w:t>
            </w:r>
          </w:p>
        </w:tc>
        <w:tc>
          <w:tcPr>
            <w:tcW w:w="2184" w:type="dxa"/>
            <w:vMerge/>
            <w:tcBorders>
              <w:left w:val="none" w:sz="0" w:space="0" w:color="auto"/>
              <w:right w:val="none" w:sz="0" w:space="0" w:color="auto"/>
            </w:tcBorders>
            <w:shd w:val="clear" w:color="auto" w:fill="FFFFFF" w:themeFill="background1"/>
          </w:tcPr>
          <w:p w14:paraId="2688CC6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406344B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7C174D23"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55EA425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1EE13BBE" w:rsidR="00035AFD" w:rsidRPr="00035AFD" w:rsidRDefault="00035AFD" w:rsidP="00035AFD">
            <w:r>
              <w:rPr>
                <w:rFonts w:ascii="Times New Roman" w:hAnsi="Times New Roman" w:cs="Times New Roman"/>
                <w:b w:val="0"/>
              </w:rPr>
              <w:t>UC054</w:t>
            </w:r>
          </w:p>
        </w:tc>
        <w:tc>
          <w:tcPr>
            <w:tcW w:w="2184" w:type="dxa"/>
            <w:vMerge/>
            <w:tcBorders>
              <w:left w:val="none" w:sz="0" w:space="0" w:color="auto"/>
              <w:right w:val="none" w:sz="0" w:space="0" w:color="auto"/>
            </w:tcBorders>
            <w:shd w:val="clear" w:color="auto" w:fill="FFFFFF" w:themeFill="background1"/>
          </w:tcPr>
          <w:p w14:paraId="22015C9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560E6CB1"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15084D13" w:rsidR="00035AFD" w:rsidRPr="00035AFD" w:rsidRDefault="00035AFD" w:rsidP="00035AFD">
            <w:r>
              <w:rPr>
                <w:rFonts w:ascii="Times New Roman" w:hAnsi="Times New Roman" w:cs="Times New Roman"/>
                <w:b w:val="0"/>
              </w:rPr>
              <w:t>UC055</w:t>
            </w:r>
          </w:p>
        </w:tc>
        <w:tc>
          <w:tcPr>
            <w:tcW w:w="2184" w:type="dxa"/>
            <w:vMerge/>
            <w:tcBorders>
              <w:left w:val="none" w:sz="0" w:space="0" w:color="auto"/>
              <w:right w:val="none" w:sz="0" w:space="0" w:color="auto"/>
            </w:tcBorders>
            <w:shd w:val="clear" w:color="auto" w:fill="FFFFFF" w:themeFill="background1"/>
          </w:tcPr>
          <w:p w14:paraId="7A95A037"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1E97392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533195CF" w:rsidR="00035AFD" w:rsidRPr="00035AFD" w:rsidRDefault="00035AFD" w:rsidP="00035AFD">
            <w:r>
              <w:rPr>
                <w:rFonts w:ascii="Times New Roman" w:hAnsi="Times New Roman" w:cs="Times New Roman"/>
                <w:b w:val="0"/>
              </w:rPr>
              <w:t>UC056</w:t>
            </w:r>
          </w:p>
        </w:tc>
        <w:tc>
          <w:tcPr>
            <w:tcW w:w="2184" w:type="dxa"/>
            <w:vMerge w:val="restart"/>
            <w:tcBorders>
              <w:left w:val="none" w:sz="0" w:space="0" w:color="auto"/>
              <w:right w:val="none" w:sz="0" w:space="0" w:color="auto"/>
            </w:tcBorders>
            <w:shd w:val="clear" w:color="auto" w:fill="FFFFFF" w:themeFill="background1"/>
          </w:tcPr>
          <w:p w14:paraId="25382830" w14:textId="2003BA0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2F269420"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slides</w:t>
            </w:r>
          </w:p>
        </w:tc>
        <w:tc>
          <w:tcPr>
            <w:tcW w:w="2075" w:type="dxa"/>
            <w:tcBorders>
              <w:left w:val="none" w:sz="0" w:space="0" w:color="auto"/>
            </w:tcBorders>
            <w:shd w:val="clear" w:color="auto" w:fill="FFFFFF" w:themeFill="background1"/>
          </w:tcPr>
          <w:p w14:paraId="6CDE134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3C18210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680FC087" w:rsidR="00035AFD" w:rsidRPr="00035AFD" w:rsidRDefault="00035AFD" w:rsidP="00035AFD">
            <w:r>
              <w:rPr>
                <w:rFonts w:ascii="Times New Roman" w:hAnsi="Times New Roman" w:cs="Times New Roman"/>
                <w:b w:val="0"/>
              </w:rPr>
              <w:t>UC057</w:t>
            </w:r>
          </w:p>
        </w:tc>
        <w:tc>
          <w:tcPr>
            <w:tcW w:w="2184" w:type="dxa"/>
            <w:vMerge/>
            <w:tcBorders>
              <w:left w:val="none" w:sz="0" w:space="0" w:color="auto"/>
              <w:right w:val="none" w:sz="0" w:space="0" w:color="auto"/>
            </w:tcBorders>
            <w:shd w:val="clear" w:color="auto" w:fill="FFFFFF" w:themeFill="background1"/>
          </w:tcPr>
          <w:p w14:paraId="45231BD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37CF2E3"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Activate slide</w:t>
            </w:r>
          </w:p>
        </w:tc>
        <w:tc>
          <w:tcPr>
            <w:tcW w:w="2075" w:type="dxa"/>
            <w:tcBorders>
              <w:left w:val="none" w:sz="0" w:space="0" w:color="auto"/>
            </w:tcBorders>
            <w:shd w:val="clear" w:color="auto" w:fill="FFFFFF" w:themeFill="background1"/>
          </w:tcPr>
          <w:p w14:paraId="21F7D7A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0BA292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1C43F5A2" w:rsidR="00035AFD" w:rsidRPr="00035AFD" w:rsidRDefault="00035AFD" w:rsidP="00035AFD">
            <w:r>
              <w:rPr>
                <w:rFonts w:ascii="Times New Roman" w:hAnsi="Times New Roman" w:cs="Times New Roman"/>
                <w:b w:val="0"/>
              </w:rPr>
              <w:t>UC058</w:t>
            </w:r>
          </w:p>
        </w:tc>
        <w:tc>
          <w:tcPr>
            <w:tcW w:w="2184" w:type="dxa"/>
            <w:vMerge/>
            <w:tcBorders>
              <w:left w:val="none" w:sz="0" w:space="0" w:color="auto"/>
              <w:right w:val="none" w:sz="0" w:space="0" w:color="auto"/>
            </w:tcBorders>
            <w:shd w:val="clear" w:color="auto" w:fill="FFFFFF" w:themeFill="background1"/>
          </w:tcPr>
          <w:p w14:paraId="0D10D6C6"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6B8096F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Deactivate slide</w:t>
            </w:r>
          </w:p>
        </w:tc>
        <w:tc>
          <w:tcPr>
            <w:tcW w:w="2075" w:type="dxa"/>
            <w:tcBorders>
              <w:left w:val="none" w:sz="0" w:space="0" w:color="auto"/>
            </w:tcBorders>
            <w:shd w:val="clear" w:color="auto" w:fill="FFFFFF" w:themeFill="background1"/>
          </w:tcPr>
          <w:p w14:paraId="1F15C1D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7ED036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220A4872" w:rsidR="00035AFD" w:rsidRPr="00035AFD" w:rsidRDefault="00035AFD" w:rsidP="00035AFD">
            <w:r>
              <w:rPr>
                <w:rFonts w:ascii="Times New Roman" w:hAnsi="Times New Roman" w:cs="Times New Roman"/>
                <w:b w:val="0"/>
              </w:rPr>
              <w:t>UC059</w:t>
            </w:r>
          </w:p>
        </w:tc>
        <w:tc>
          <w:tcPr>
            <w:tcW w:w="2184" w:type="dxa"/>
            <w:vMerge/>
            <w:tcBorders>
              <w:left w:val="none" w:sz="0" w:space="0" w:color="auto"/>
              <w:right w:val="none" w:sz="0" w:space="0" w:color="auto"/>
            </w:tcBorders>
            <w:shd w:val="clear" w:color="auto" w:fill="FFFFFF" w:themeFill="background1"/>
          </w:tcPr>
          <w:p w14:paraId="120C39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3CDE873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Add new slide</w:t>
            </w:r>
          </w:p>
        </w:tc>
        <w:tc>
          <w:tcPr>
            <w:tcW w:w="2075" w:type="dxa"/>
            <w:tcBorders>
              <w:left w:val="none" w:sz="0" w:space="0" w:color="auto"/>
            </w:tcBorders>
            <w:shd w:val="clear" w:color="auto" w:fill="FFFFFF" w:themeFill="background1"/>
          </w:tcPr>
          <w:p w14:paraId="4A1738D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02E8A72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5188C8D2" w:rsidR="00035AFD" w:rsidRPr="00035AFD" w:rsidRDefault="00035AFD" w:rsidP="00035AFD">
            <w:r>
              <w:rPr>
                <w:rFonts w:ascii="Times New Roman" w:hAnsi="Times New Roman" w:cs="Times New Roman"/>
                <w:b w:val="0"/>
              </w:rPr>
              <w:t>UC060</w:t>
            </w:r>
          </w:p>
        </w:tc>
        <w:tc>
          <w:tcPr>
            <w:tcW w:w="2184" w:type="dxa"/>
            <w:vMerge/>
            <w:tcBorders>
              <w:left w:val="none" w:sz="0" w:space="0" w:color="auto"/>
              <w:right w:val="none" w:sz="0" w:space="0" w:color="auto"/>
            </w:tcBorders>
            <w:shd w:val="clear" w:color="auto" w:fill="FFFFFF" w:themeFill="background1"/>
          </w:tcPr>
          <w:p w14:paraId="32DF718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624EF0B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Edit slide</w:t>
            </w:r>
          </w:p>
        </w:tc>
        <w:tc>
          <w:tcPr>
            <w:tcW w:w="2075" w:type="dxa"/>
            <w:tcBorders>
              <w:left w:val="none" w:sz="0" w:space="0" w:color="auto"/>
            </w:tcBorders>
            <w:shd w:val="clear" w:color="auto" w:fill="FFFFFF" w:themeFill="background1"/>
          </w:tcPr>
          <w:p w14:paraId="7B8D9DB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DA5BE1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150F7266" w:rsidR="00035AFD" w:rsidRPr="00035AFD" w:rsidRDefault="00035AFD" w:rsidP="00035AFD">
            <w:r>
              <w:rPr>
                <w:rFonts w:ascii="Times New Roman" w:hAnsi="Times New Roman" w:cs="Times New Roman"/>
                <w:b w:val="0"/>
              </w:rPr>
              <w:t>UC061</w:t>
            </w:r>
          </w:p>
        </w:tc>
        <w:tc>
          <w:tcPr>
            <w:tcW w:w="2184" w:type="dxa"/>
            <w:vMerge/>
            <w:tcBorders>
              <w:left w:val="none" w:sz="0" w:space="0" w:color="auto"/>
              <w:right w:val="none" w:sz="0" w:space="0" w:color="auto"/>
            </w:tcBorders>
            <w:shd w:val="clear" w:color="auto" w:fill="FFFFFF" w:themeFill="background1"/>
          </w:tcPr>
          <w:p w14:paraId="435805FD"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57B0A7E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slide</w:t>
            </w:r>
          </w:p>
        </w:tc>
        <w:tc>
          <w:tcPr>
            <w:tcW w:w="2075" w:type="dxa"/>
            <w:tcBorders>
              <w:left w:val="none" w:sz="0" w:space="0" w:color="auto"/>
            </w:tcBorders>
            <w:shd w:val="clear" w:color="auto" w:fill="FFFFFF" w:themeFill="background1"/>
          </w:tcPr>
          <w:p w14:paraId="1A3FD39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66A250A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515F6129" w:rsidR="00035AFD" w:rsidRPr="00035AFD" w:rsidRDefault="00035AFD" w:rsidP="00035AFD">
            <w:r>
              <w:rPr>
                <w:rFonts w:ascii="Times New Roman" w:hAnsi="Times New Roman" w:cs="Times New Roman"/>
                <w:b w:val="0"/>
              </w:rPr>
              <w:t>UC062</w:t>
            </w:r>
          </w:p>
        </w:tc>
        <w:tc>
          <w:tcPr>
            <w:tcW w:w="2184" w:type="dxa"/>
            <w:vMerge w:val="restart"/>
            <w:tcBorders>
              <w:left w:val="none" w:sz="0" w:space="0" w:color="auto"/>
              <w:right w:val="none" w:sz="0" w:space="0" w:color="auto"/>
            </w:tcBorders>
            <w:shd w:val="clear" w:color="auto" w:fill="FFFFFF" w:themeFill="background1"/>
          </w:tcPr>
          <w:p w14:paraId="2433AD73" w14:textId="4A051FE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B79E5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3D0E8AE9" w:rsidR="00035AFD" w:rsidRPr="00035AFD" w:rsidRDefault="00035AFD" w:rsidP="00035AFD">
            <w:r>
              <w:rPr>
                <w:rFonts w:ascii="Times New Roman" w:hAnsi="Times New Roman" w:cs="Times New Roman"/>
                <w:b w:val="0"/>
              </w:rPr>
              <w:t>UC063</w:t>
            </w:r>
          </w:p>
        </w:tc>
        <w:tc>
          <w:tcPr>
            <w:tcW w:w="2184" w:type="dxa"/>
            <w:vMerge/>
            <w:tcBorders>
              <w:left w:val="none" w:sz="0" w:space="0" w:color="auto"/>
              <w:right w:val="none" w:sz="0" w:space="0" w:color="auto"/>
            </w:tcBorders>
            <w:shd w:val="clear" w:color="auto" w:fill="FFFFFF" w:themeFill="background1"/>
          </w:tcPr>
          <w:p w14:paraId="62396D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A50958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3B4FC4EB" w:rsidR="00035AFD" w:rsidRPr="00035AFD" w:rsidRDefault="00035AFD" w:rsidP="00035AFD">
            <w:r>
              <w:rPr>
                <w:rFonts w:ascii="Times New Roman" w:hAnsi="Times New Roman" w:cs="Times New Roman"/>
                <w:b w:val="0"/>
              </w:rPr>
              <w:t>UC064</w:t>
            </w:r>
          </w:p>
        </w:tc>
        <w:tc>
          <w:tcPr>
            <w:tcW w:w="2184" w:type="dxa"/>
            <w:vMerge/>
            <w:tcBorders>
              <w:left w:val="none" w:sz="0" w:space="0" w:color="auto"/>
              <w:right w:val="none" w:sz="0" w:space="0" w:color="auto"/>
            </w:tcBorders>
            <w:shd w:val="clear" w:color="auto" w:fill="FFFFFF" w:themeFill="background1"/>
          </w:tcPr>
          <w:p w14:paraId="38D9B88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41DE663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1648D190" w:rsidR="00035AFD" w:rsidRPr="00035AFD" w:rsidRDefault="00035AFD" w:rsidP="00035AFD">
            <w:r>
              <w:rPr>
                <w:rFonts w:ascii="Times New Roman" w:hAnsi="Times New Roman" w:cs="Times New Roman"/>
                <w:b w:val="0"/>
              </w:rPr>
              <w:t>UC065</w:t>
            </w:r>
          </w:p>
        </w:tc>
        <w:tc>
          <w:tcPr>
            <w:tcW w:w="2184" w:type="dxa"/>
            <w:vMerge/>
            <w:tcBorders>
              <w:left w:val="none" w:sz="0" w:space="0" w:color="auto"/>
              <w:right w:val="none" w:sz="0" w:space="0" w:color="auto"/>
            </w:tcBorders>
            <w:shd w:val="clear" w:color="auto" w:fill="FFFFFF" w:themeFill="background1"/>
          </w:tcPr>
          <w:p w14:paraId="2C35BC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93247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1732BB69" w:rsidR="00035AFD" w:rsidRPr="00035AFD" w:rsidRDefault="00035AFD" w:rsidP="00035AFD">
            <w:r>
              <w:rPr>
                <w:rFonts w:ascii="Times New Roman" w:hAnsi="Times New Roman" w:cs="Times New Roman"/>
                <w:b w:val="0"/>
              </w:rPr>
              <w:t>UC066</w:t>
            </w:r>
          </w:p>
        </w:tc>
        <w:tc>
          <w:tcPr>
            <w:tcW w:w="2184" w:type="dxa"/>
            <w:vMerge/>
            <w:tcBorders>
              <w:left w:val="none" w:sz="0" w:space="0" w:color="auto"/>
              <w:right w:val="none" w:sz="0" w:space="0" w:color="auto"/>
            </w:tcBorders>
            <w:shd w:val="clear" w:color="auto" w:fill="FFFFFF" w:themeFill="background1"/>
          </w:tcPr>
          <w:p w14:paraId="3EECB59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30D6E9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592B6488" w:rsidR="00035AFD" w:rsidRPr="00035AFD" w:rsidRDefault="00035AFD" w:rsidP="00035AFD">
            <w:r>
              <w:rPr>
                <w:rFonts w:ascii="Times New Roman" w:hAnsi="Times New Roman" w:cs="Times New Roman"/>
                <w:b w:val="0"/>
              </w:rPr>
              <w:t>UC067</w:t>
            </w:r>
          </w:p>
        </w:tc>
        <w:tc>
          <w:tcPr>
            <w:tcW w:w="2184" w:type="dxa"/>
            <w:vMerge w:val="restart"/>
            <w:tcBorders>
              <w:left w:val="none" w:sz="0" w:space="0" w:color="auto"/>
              <w:right w:val="none" w:sz="0" w:space="0" w:color="auto"/>
            </w:tcBorders>
            <w:shd w:val="clear" w:color="auto" w:fill="FFFFFF" w:themeFill="background1"/>
          </w:tcPr>
          <w:p w14:paraId="5BF4CBCF" w14:textId="41A6781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51C56A5C"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list reports</w:t>
            </w:r>
          </w:p>
        </w:tc>
        <w:tc>
          <w:tcPr>
            <w:tcW w:w="2075" w:type="dxa"/>
            <w:tcBorders>
              <w:left w:val="none" w:sz="0" w:space="0" w:color="auto"/>
            </w:tcBorders>
            <w:shd w:val="clear" w:color="auto" w:fill="FFFFFF" w:themeFill="background1"/>
          </w:tcPr>
          <w:p w14:paraId="5F2D972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EF5376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0BE158C6" w:rsidR="00035AFD" w:rsidRPr="00035AFD" w:rsidRDefault="00035AFD" w:rsidP="00035AFD">
            <w:r>
              <w:rPr>
                <w:rFonts w:ascii="Times New Roman" w:hAnsi="Times New Roman" w:cs="Times New Roman"/>
                <w:b w:val="0"/>
              </w:rPr>
              <w:t>UC068</w:t>
            </w:r>
          </w:p>
        </w:tc>
        <w:tc>
          <w:tcPr>
            <w:tcW w:w="2184" w:type="dxa"/>
            <w:vMerge/>
            <w:tcBorders>
              <w:left w:val="none" w:sz="0" w:space="0" w:color="auto"/>
              <w:right w:val="none" w:sz="0" w:space="0" w:color="auto"/>
            </w:tcBorders>
            <w:shd w:val="clear" w:color="auto" w:fill="FFFFFF" w:themeFill="background1"/>
          </w:tcPr>
          <w:p w14:paraId="3377324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1DAD4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180277B6" w:rsidR="00035AFD" w:rsidRPr="00035AFD" w:rsidRDefault="00035AFD" w:rsidP="00035AFD">
            <w:r>
              <w:rPr>
                <w:rFonts w:ascii="Times New Roman" w:hAnsi="Times New Roman" w:cs="Times New Roman"/>
                <w:b w:val="0"/>
              </w:rPr>
              <w:t>UC069</w:t>
            </w:r>
          </w:p>
        </w:tc>
        <w:tc>
          <w:tcPr>
            <w:tcW w:w="2184" w:type="dxa"/>
            <w:vMerge/>
            <w:tcBorders>
              <w:left w:val="none" w:sz="0" w:space="0" w:color="auto"/>
              <w:right w:val="none" w:sz="0" w:space="0" w:color="auto"/>
            </w:tcBorders>
            <w:shd w:val="clear" w:color="auto" w:fill="FFFFFF" w:themeFill="background1"/>
          </w:tcPr>
          <w:p w14:paraId="0C86E8F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4" w:name="_Toc431981016"/>
      <w:r w:rsidRPr="00853051">
        <w:t>User Characteristics</w:t>
      </w:r>
      <w:bookmarkEnd w:id="194"/>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5" w:name="_Toc431981022"/>
      <w:bookmarkStart w:id="196" w:name="_Toc437560582"/>
      <w:r w:rsidRPr="008F59AF">
        <w:t>F</w:t>
      </w:r>
      <w:r w:rsidR="00615B7E">
        <w:t>unctional</w:t>
      </w:r>
      <w:r w:rsidRPr="008F59AF">
        <w:t xml:space="preserve"> S</w:t>
      </w:r>
      <w:bookmarkEnd w:id="195"/>
      <w:r w:rsidR="00615B7E">
        <w:t>pecification</w:t>
      </w:r>
      <w:bookmarkEnd w:id="196"/>
    </w:p>
    <w:p w14:paraId="344885ED" w14:textId="79257C37" w:rsidR="00615B7E" w:rsidRDefault="00615B7E" w:rsidP="00615B7E">
      <w:pPr>
        <w:pStyle w:val="Heading4"/>
      </w:pPr>
      <w:bookmarkStart w:id="197" w:name="_Business_Rules"/>
      <w:bookmarkEnd w:id="197"/>
      <w:r>
        <w:t>Business Rules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713"/>
      </w:tblGrid>
      <w:tr w:rsidR="00615B7E" w:rsidRPr="008F59AF" w14:paraId="69E70AFA" w14:textId="77777777" w:rsidTr="000F7256">
        <w:tc>
          <w:tcPr>
            <w:tcW w:w="562" w:type="dxa"/>
            <w:shd w:val="clear" w:color="auto" w:fill="92D050"/>
          </w:tcPr>
          <w:p w14:paraId="30BC4804" w14:textId="77777777" w:rsidR="00615B7E" w:rsidRPr="000B5610" w:rsidRDefault="00615B7E" w:rsidP="00C24BE8">
            <w:pPr>
              <w:pStyle w:val="NormalIndent"/>
              <w:rPr>
                <w:b/>
              </w:rPr>
            </w:pPr>
            <w:r w:rsidRPr="000B5610">
              <w:rPr>
                <w:b/>
              </w:rPr>
              <w:t>No</w:t>
            </w:r>
          </w:p>
        </w:tc>
        <w:tc>
          <w:tcPr>
            <w:tcW w:w="7713" w:type="dxa"/>
            <w:shd w:val="clear" w:color="auto" w:fill="92D050"/>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0F7256">
        <w:tc>
          <w:tcPr>
            <w:tcW w:w="562" w:type="dxa"/>
            <w:vAlign w:val="center"/>
          </w:tcPr>
          <w:p w14:paraId="5F9D12CD" w14:textId="77777777" w:rsidR="00615B7E" w:rsidRPr="008F59AF" w:rsidRDefault="00615B7E" w:rsidP="00D77317">
            <w:pPr>
              <w:pStyle w:val="ListParagraph"/>
              <w:numPr>
                <w:ilvl w:val="0"/>
                <w:numId w:val="56"/>
              </w:numPr>
              <w:spacing w:before="0" w:after="160"/>
              <w:jc w:val="left"/>
              <w:pPrChange w:id="198" w:author="Ngọc Mạnh Lưu" w:date="2015-12-13T23:56:00Z">
                <w:pPr>
                  <w:pStyle w:val="ListParagraph"/>
                  <w:numPr>
                    <w:numId w:val="57"/>
                  </w:numPr>
                  <w:spacing w:before="0" w:after="160"/>
                  <w:ind w:hanging="360"/>
                  <w:jc w:val="left"/>
                </w:pPr>
              </w:pPrChange>
            </w:pPr>
          </w:p>
        </w:tc>
        <w:tc>
          <w:tcPr>
            <w:tcW w:w="7713"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0F7256">
        <w:tc>
          <w:tcPr>
            <w:tcW w:w="562" w:type="dxa"/>
            <w:vAlign w:val="center"/>
          </w:tcPr>
          <w:p w14:paraId="45FF67E3" w14:textId="77777777" w:rsidR="00615B7E" w:rsidRPr="008F59AF" w:rsidRDefault="00615B7E" w:rsidP="00D77317">
            <w:pPr>
              <w:pStyle w:val="ListParagraph"/>
              <w:numPr>
                <w:ilvl w:val="0"/>
                <w:numId w:val="56"/>
              </w:numPr>
              <w:spacing w:before="0" w:after="160"/>
              <w:jc w:val="left"/>
              <w:pPrChange w:id="199" w:author="Ngọc Mạnh Lưu" w:date="2015-12-13T23:56:00Z">
                <w:pPr>
                  <w:pStyle w:val="ListParagraph"/>
                  <w:numPr>
                    <w:numId w:val="57"/>
                  </w:numPr>
                  <w:spacing w:before="0" w:after="160"/>
                  <w:ind w:hanging="360"/>
                  <w:jc w:val="left"/>
                </w:pPr>
              </w:pPrChange>
            </w:pPr>
          </w:p>
        </w:tc>
        <w:tc>
          <w:tcPr>
            <w:tcW w:w="7713"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0F7256">
        <w:tc>
          <w:tcPr>
            <w:tcW w:w="562" w:type="dxa"/>
            <w:vAlign w:val="center"/>
          </w:tcPr>
          <w:p w14:paraId="752976E6" w14:textId="77777777" w:rsidR="00615B7E" w:rsidRPr="008F59AF" w:rsidRDefault="00615B7E" w:rsidP="00D77317">
            <w:pPr>
              <w:pStyle w:val="ListParagraph"/>
              <w:numPr>
                <w:ilvl w:val="0"/>
                <w:numId w:val="56"/>
              </w:numPr>
              <w:spacing w:before="0" w:after="160"/>
              <w:jc w:val="left"/>
              <w:pPrChange w:id="200" w:author="Ngọc Mạnh Lưu" w:date="2015-12-13T23:56:00Z">
                <w:pPr>
                  <w:pStyle w:val="ListParagraph"/>
                  <w:numPr>
                    <w:numId w:val="57"/>
                  </w:numPr>
                  <w:spacing w:before="0" w:after="160"/>
                  <w:ind w:hanging="360"/>
                  <w:jc w:val="left"/>
                </w:pPr>
              </w:pPrChange>
            </w:pPr>
          </w:p>
        </w:tc>
        <w:tc>
          <w:tcPr>
            <w:tcW w:w="7713"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0F7256">
        <w:tc>
          <w:tcPr>
            <w:tcW w:w="562" w:type="dxa"/>
            <w:vAlign w:val="center"/>
          </w:tcPr>
          <w:p w14:paraId="7A99D3CA" w14:textId="77777777" w:rsidR="00615B7E" w:rsidRPr="008F59AF" w:rsidRDefault="00615B7E" w:rsidP="00D77317">
            <w:pPr>
              <w:pStyle w:val="ListParagraph"/>
              <w:numPr>
                <w:ilvl w:val="0"/>
                <w:numId w:val="56"/>
              </w:numPr>
              <w:spacing w:before="0" w:after="160"/>
              <w:jc w:val="left"/>
              <w:pPrChange w:id="201" w:author="Ngọc Mạnh Lưu" w:date="2015-12-13T23:56:00Z">
                <w:pPr>
                  <w:pStyle w:val="ListParagraph"/>
                  <w:numPr>
                    <w:numId w:val="57"/>
                  </w:numPr>
                  <w:spacing w:before="0" w:after="160"/>
                  <w:ind w:hanging="360"/>
                  <w:jc w:val="left"/>
                </w:pPr>
              </w:pPrChange>
            </w:pPr>
          </w:p>
        </w:tc>
        <w:tc>
          <w:tcPr>
            <w:tcW w:w="7713"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0F7256">
        <w:tc>
          <w:tcPr>
            <w:tcW w:w="562" w:type="dxa"/>
            <w:vAlign w:val="center"/>
          </w:tcPr>
          <w:p w14:paraId="3982EEE2" w14:textId="77777777" w:rsidR="00615B7E" w:rsidRPr="008F59AF" w:rsidRDefault="00615B7E" w:rsidP="00D77317">
            <w:pPr>
              <w:pStyle w:val="ListParagraph"/>
              <w:numPr>
                <w:ilvl w:val="0"/>
                <w:numId w:val="56"/>
              </w:numPr>
              <w:spacing w:before="0" w:after="160"/>
              <w:jc w:val="left"/>
              <w:pPrChange w:id="202" w:author="Ngọc Mạnh Lưu" w:date="2015-12-13T23:56:00Z">
                <w:pPr>
                  <w:pStyle w:val="ListParagraph"/>
                  <w:numPr>
                    <w:numId w:val="57"/>
                  </w:numPr>
                  <w:spacing w:before="0" w:after="160"/>
                  <w:ind w:hanging="360"/>
                  <w:jc w:val="left"/>
                </w:pPr>
              </w:pPrChange>
            </w:pPr>
          </w:p>
        </w:tc>
        <w:tc>
          <w:tcPr>
            <w:tcW w:w="7713"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0F7256">
        <w:tc>
          <w:tcPr>
            <w:tcW w:w="562" w:type="dxa"/>
            <w:vAlign w:val="center"/>
          </w:tcPr>
          <w:p w14:paraId="1B92A25D" w14:textId="77777777" w:rsidR="00615B7E" w:rsidRPr="008F59AF" w:rsidRDefault="00615B7E" w:rsidP="00D77317">
            <w:pPr>
              <w:pStyle w:val="ListParagraph"/>
              <w:numPr>
                <w:ilvl w:val="0"/>
                <w:numId w:val="56"/>
              </w:numPr>
              <w:spacing w:before="0" w:after="160"/>
              <w:jc w:val="left"/>
              <w:pPrChange w:id="203" w:author="Ngọc Mạnh Lưu" w:date="2015-12-13T23:56:00Z">
                <w:pPr>
                  <w:pStyle w:val="ListParagraph"/>
                  <w:numPr>
                    <w:numId w:val="57"/>
                  </w:numPr>
                  <w:spacing w:before="0" w:after="160"/>
                  <w:ind w:hanging="360"/>
                  <w:jc w:val="left"/>
                </w:pPr>
              </w:pPrChange>
            </w:pPr>
          </w:p>
        </w:tc>
        <w:tc>
          <w:tcPr>
            <w:tcW w:w="7713"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0F7256">
        <w:tc>
          <w:tcPr>
            <w:tcW w:w="562" w:type="dxa"/>
            <w:vAlign w:val="center"/>
          </w:tcPr>
          <w:p w14:paraId="19BC474B" w14:textId="77777777" w:rsidR="00615B7E" w:rsidRPr="008F59AF" w:rsidRDefault="00615B7E" w:rsidP="00D77317">
            <w:pPr>
              <w:pStyle w:val="ListParagraph"/>
              <w:numPr>
                <w:ilvl w:val="0"/>
                <w:numId w:val="56"/>
              </w:numPr>
              <w:spacing w:before="0" w:after="160"/>
              <w:jc w:val="left"/>
              <w:pPrChange w:id="204" w:author="Ngọc Mạnh Lưu" w:date="2015-12-13T23:56:00Z">
                <w:pPr>
                  <w:pStyle w:val="ListParagraph"/>
                  <w:numPr>
                    <w:numId w:val="57"/>
                  </w:numPr>
                  <w:spacing w:before="0" w:after="160"/>
                  <w:ind w:hanging="360"/>
                  <w:jc w:val="left"/>
                </w:pPr>
              </w:pPrChange>
            </w:pPr>
          </w:p>
        </w:tc>
        <w:tc>
          <w:tcPr>
            <w:tcW w:w="7713"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0F7256">
        <w:tc>
          <w:tcPr>
            <w:tcW w:w="562" w:type="dxa"/>
            <w:vAlign w:val="center"/>
          </w:tcPr>
          <w:p w14:paraId="1A9EA211" w14:textId="77777777" w:rsidR="00615B7E" w:rsidRPr="008F59AF" w:rsidRDefault="00615B7E" w:rsidP="00D77317">
            <w:pPr>
              <w:pStyle w:val="ListParagraph"/>
              <w:numPr>
                <w:ilvl w:val="0"/>
                <w:numId w:val="56"/>
              </w:numPr>
              <w:spacing w:before="0" w:after="160"/>
              <w:jc w:val="left"/>
              <w:pPrChange w:id="205" w:author="Ngọc Mạnh Lưu" w:date="2015-12-13T23:56:00Z">
                <w:pPr>
                  <w:pStyle w:val="ListParagraph"/>
                  <w:numPr>
                    <w:numId w:val="57"/>
                  </w:numPr>
                  <w:spacing w:before="0" w:after="160"/>
                  <w:ind w:hanging="360"/>
                  <w:jc w:val="left"/>
                </w:pPr>
              </w:pPrChange>
            </w:pPr>
          </w:p>
        </w:tc>
        <w:tc>
          <w:tcPr>
            <w:tcW w:w="7713"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0F7256">
        <w:tc>
          <w:tcPr>
            <w:tcW w:w="562" w:type="dxa"/>
            <w:vAlign w:val="center"/>
          </w:tcPr>
          <w:p w14:paraId="4FBD32A4" w14:textId="77777777" w:rsidR="00615B7E" w:rsidRPr="008F59AF" w:rsidRDefault="00615B7E" w:rsidP="00D77317">
            <w:pPr>
              <w:pStyle w:val="ListParagraph"/>
              <w:numPr>
                <w:ilvl w:val="0"/>
                <w:numId w:val="56"/>
              </w:numPr>
              <w:spacing w:before="0" w:after="160"/>
              <w:jc w:val="left"/>
              <w:pPrChange w:id="206" w:author="Ngọc Mạnh Lưu" w:date="2015-12-13T23:56:00Z">
                <w:pPr>
                  <w:pStyle w:val="ListParagraph"/>
                  <w:numPr>
                    <w:numId w:val="57"/>
                  </w:numPr>
                  <w:spacing w:before="0" w:after="160"/>
                  <w:ind w:hanging="360"/>
                  <w:jc w:val="left"/>
                </w:pPr>
              </w:pPrChange>
            </w:pPr>
          </w:p>
        </w:tc>
        <w:tc>
          <w:tcPr>
            <w:tcW w:w="7713"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0F7256">
        <w:tc>
          <w:tcPr>
            <w:tcW w:w="562" w:type="dxa"/>
            <w:vAlign w:val="center"/>
          </w:tcPr>
          <w:p w14:paraId="7D8C9B0C" w14:textId="77777777" w:rsidR="00615B7E" w:rsidRPr="008F59AF" w:rsidRDefault="00615B7E" w:rsidP="00D77317">
            <w:pPr>
              <w:pStyle w:val="ListParagraph"/>
              <w:numPr>
                <w:ilvl w:val="0"/>
                <w:numId w:val="56"/>
              </w:numPr>
              <w:spacing w:before="0" w:after="160"/>
              <w:jc w:val="left"/>
              <w:pPrChange w:id="207" w:author="Ngọc Mạnh Lưu" w:date="2015-12-13T23:56:00Z">
                <w:pPr>
                  <w:pStyle w:val="ListParagraph"/>
                  <w:numPr>
                    <w:numId w:val="57"/>
                  </w:numPr>
                  <w:spacing w:before="0" w:after="160"/>
                  <w:ind w:hanging="360"/>
                  <w:jc w:val="left"/>
                </w:pPr>
              </w:pPrChange>
            </w:pPr>
          </w:p>
        </w:tc>
        <w:tc>
          <w:tcPr>
            <w:tcW w:w="7713"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0F7256">
        <w:tc>
          <w:tcPr>
            <w:tcW w:w="562" w:type="dxa"/>
            <w:vAlign w:val="center"/>
          </w:tcPr>
          <w:p w14:paraId="284B7069" w14:textId="77777777" w:rsidR="00615B7E" w:rsidRPr="008F59AF" w:rsidRDefault="00615B7E" w:rsidP="00D77317">
            <w:pPr>
              <w:pStyle w:val="ListParagraph"/>
              <w:numPr>
                <w:ilvl w:val="0"/>
                <w:numId w:val="56"/>
              </w:numPr>
              <w:spacing w:before="0" w:after="160"/>
              <w:jc w:val="left"/>
              <w:pPrChange w:id="208" w:author="Ngọc Mạnh Lưu" w:date="2015-12-13T23:56:00Z">
                <w:pPr>
                  <w:pStyle w:val="ListParagraph"/>
                  <w:numPr>
                    <w:numId w:val="57"/>
                  </w:numPr>
                  <w:spacing w:before="0" w:after="160"/>
                  <w:ind w:hanging="360"/>
                  <w:jc w:val="left"/>
                </w:pPr>
              </w:pPrChange>
            </w:pPr>
          </w:p>
        </w:tc>
        <w:tc>
          <w:tcPr>
            <w:tcW w:w="7713"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0F7256">
        <w:tc>
          <w:tcPr>
            <w:tcW w:w="562" w:type="dxa"/>
            <w:vAlign w:val="center"/>
          </w:tcPr>
          <w:p w14:paraId="4B88A562" w14:textId="77777777" w:rsidR="00615B7E" w:rsidRPr="008F59AF" w:rsidRDefault="00615B7E" w:rsidP="00D77317">
            <w:pPr>
              <w:pStyle w:val="ListParagraph"/>
              <w:numPr>
                <w:ilvl w:val="0"/>
                <w:numId w:val="56"/>
              </w:numPr>
              <w:spacing w:before="0" w:after="160"/>
              <w:jc w:val="left"/>
              <w:pPrChange w:id="209" w:author="Ngọc Mạnh Lưu" w:date="2015-12-13T23:56:00Z">
                <w:pPr>
                  <w:pStyle w:val="ListParagraph"/>
                  <w:numPr>
                    <w:numId w:val="57"/>
                  </w:numPr>
                  <w:spacing w:before="0" w:after="160"/>
                  <w:ind w:hanging="360"/>
                  <w:jc w:val="left"/>
                </w:pPr>
              </w:pPrChange>
            </w:pPr>
          </w:p>
        </w:tc>
        <w:tc>
          <w:tcPr>
            <w:tcW w:w="7713"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0F7256">
        <w:tc>
          <w:tcPr>
            <w:tcW w:w="562" w:type="dxa"/>
            <w:vAlign w:val="center"/>
          </w:tcPr>
          <w:p w14:paraId="4D860FD3" w14:textId="77777777" w:rsidR="00615B7E" w:rsidRPr="008F59AF" w:rsidRDefault="00615B7E" w:rsidP="00D77317">
            <w:pPr>
              <w:pStyle w:val="ListParagraph"/>
              <w:numPr>
                <w:ilvl w:val="0"/>
                <w:numId w:val="56"/>
              </w:numPr>
              <w:spacing w:before="0" w:after="160"/>
              <w:jc w:val="left"/>
              <w:pPrChange w:id="210" w:author="Ngọc Mạnh Lưu" w:date="2015-12-13T23:56:00Z">
                <w:pPr>
                  <w:pStyle w:val="ListParagraph"/>
                  <w:numPr>
                    <w:numId w:val="57"/>
                  </w:numPr>
                  <w:spacing w:before="0" w:after="160"/>
                  <w:ind w:hanging="360"/>
                  <w:jc w:val="left"/>
                </w:pPr>
              </w:pPrChange>
            </w:pPr>
          </w:p>
        </w:tc>
        <w:tc>
          <w:tcPr>
            <w:tcW w:w="7713"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0F7256">
        <w:tc>
          <w:tcPr>
            <w:tcW w:w="562" w:type="dxa"/>
            <w:vAlign w:val="center"/>
          </w:tcPr>
          <w:p w14:paraId="31A9ABF1" w14:textId="77777777" w:rsidR="00615B7E" w:rsidRPr="008F59AF" w:rsidRDefault="00615B7E" w:rsidP="00D77317">
            <w:pPr>
              <w:pStyle w:val="ListParagraph"/>
              <w:numPr>
                <w:ilvl w:val="0"/>
                <w:numId w:val="56"/>
              </w:numPr>
              <w:spacing w:before="0" w:after="160"/>
              <w:jc w:val="left"/>
              <w:pPrChange w:id="211" w:author="Ngọc Mạnh Lưu" w:date="2015-12-13T23:56:00Z">
                <w:pPr>
                  <w:pStyle w:val="ListParagraph"/>
                  <w:numPr>
                    <w:numId w:val="57"/>
                  </w:numPr>
                  <w:spacing w:before="0" w:after="160"/>
                  <w:ind w:hanging="360"/>
                  <w:jc w:val="left"/>
                </w:pPr>
              </w:pPrChange>
            </w:pPr>
          </w:p>
        </w:tc>
        <w:tc>
          <w:tcPr>
            <w:tcW w:w="7713"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0F7256">
        <w:tc>
          <w:tcPr>
            <w:tcW w:w="562" w:type="dxa"/>
            <w:vAlign w:val="center"/>
          </w:tcPr>
          <w:p w14:paraId="04647FF5" w14:textId="77777777" w:rsidR="00615B7E" w:rsidRPr="008F59AF" w:rsidRDefault="00615B7E" w:rsidP="00D77317">
            <w:pPr>
              <w:pStyle w:val="ListParagraph"/>
              <w:numPr>
                <w:ilvl w:val="0"/>
                <w:numId w:val="56"/>
              </w:numPr>
              <w:spacing w:before="0" w:after="160"/>
              <w:jc w:val="left"/>
              <w:pPrChange w:id="212" w:author="Ngọc Mạnh Lưu" w:date="2015-12-13T23:56:00Z">
                <w:pPr>
                  <w:pStyle w:val="ListParagraph"/>
                  <w:numPr>
                    <w:numId w:val="57"/>
                  </w:numPr>
                  <w:spacing w:before="0" w:after="160"/>
                  <w:ind w:hanging="360"/>
                  <w:jc w:val="left"/>
                </w:pPr>
              </w:pPrChange>
            </w:pPr>
          </w:p>
        </w:tc>
        <w:tc>
          <w:tcPr>
            <w:tcW w:w="7713"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0F7256">
        <w:tc>
          <w:tcPr>
            <w:tcW w:w="562" w:type="dxa"/>
            <w:vAlign w:val="center"/>
          </w:tcPr>
          <w:p w14:paraId="28A5294C" w14:textId="77777777" w:rsidR="00615B7E" w:rsidRPr="008F59AF" w:rsidRDefault="00615B7E" w:rsidP="00D77317">
            <w:pPr>
              <w:pStyle w:val="ListParagraph"/>
              <w:numPr>
                <w:ilvl w:val="0"/>
                <w:numId w:val="56"/>
              </w:numPr>
              <w:spacing w:before="0" w:after="160"/>
              <w:jc w:val="left"/>
              <w:pPrChange w:id="213" w:author="Ngọc Mạnh Lưu" w:date="2015-12-13T23:56:00Z">
                <w:pPr>
                  <w:pStyle w:val="ListParagraph"/>
                  <w:numPr>
                    <w:numId w:val="57"/>
                  </w:numPr>
                  <w:spacing w:before="0" w:after="160"/>
                  <w:ind w:hanging="360"/>
                  <w:jc w:val="left"/>
                </w:pPr>
              </w:pPrChange>
            </w:pPr>
          </w:p>
        </w:tc>
        <w:tc>
          <w:tcPr>
            <w:tcW w:w="7713"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0F7256">
        <w:tc>
          <w:tcPr>
            <w:tcW w:w="562" w:type="dxa"/>
            <w:vAlign w:val="center"/>
          </w:tcPr>
          <w:p w14:paraId="3E163252" w14:textId="77777777" w:rsidR="00615B7E" w:rsidRPr="008F59AF" w:rsidRDefault="00615B7E" w:rsidP="00D77317">
            <w:pPr>
              <w:pStyle w:val="ListParagraph"/>
              <w:numPr>
                <w:ilvl w:val="0"/>
                <w:numId w:val="56"/>
              </w:numPr>
              <w:spacing w:before="0" w:after="160"/>
              <w:jc w:val="left"/>
              <w:pPrChange w:id="214" w:author="Ngọc Mạnh Lưu" w:date="2015-12-13T23:56:00Z">
                <w:pPr>
                  <w:pStyle w:val="ListParagraph"/>
                  <w:numPr>
                    <w:numId w:val="57"/>
                  </w:numPr>
                  <w:spacing w:before="0" w:after="160"/>
                  <w:ind w:hanging="360"/>
                  <w:jc w:val="left"/>
                </w:pPr>
              </w:pPrChange>
            </w:pPr>
          </w:p>
        </w:tc>
        <w:tc>
          <w:tcPr>
            <w:tcW w:w="7713"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0F7256">
        <w:tc>
          <w:tcPr>
            <w:tcW w:w="562" w:type="dxa"/>
            <w:vAlign w:val="center"/>
          </w:tcPr>
          <w:p w14:paraId="46FDA33F" w14:textId="77777777" w:rsidR="00615B7E" w:rsidRPr="008F59AF" w:rsidRDefault="00615B7E" w:rsidP="00D77317">
            <w:pPr>
              <w:pStyle w:val="ListParagraph"/>
              <w:numPr>
                <w:ilvl w:val="0"/>
                <w:numId w:val="56"/>
              </w:numPr>
              <w:spacing w:before="0" w:after="160"/>
              <w:jc w:val="left"/>
              <w:pPrChange w:id="215" w:author="Ngọc Mạnh Lưu" w:date="2015-12-13T23:56:00Z">
                <w:pPr>
                  <w:pStyle w:val="ListParagraph"/>
                  <w:numPr>
                    <w:numId w:val="57"/>
                  </w:numPr>
                  <w:spacing w:before="0" w:after="160"/>
                  <w:ind w:hanging="360"/>
                  <w:jc w:val="left"/>
                </w:pPr>
              </w:pPrChange>
            </w:pPr>
          </w:p>
        </w:tc>
        <w:tc>
          <w:tcPr>
            <w:tcW w:w="7713"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216" w:name="_Toc431981025"/>
      <w:r w:rsidRPr="00EA7BA9">
        <w:t>Guest/ Registered Group Function</w:t>
      </w:r>
      <w:bookmarkEnd w:id="216"/>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4B57C0A" w14:textId="2AC2161A" w:rsidR="00EA7BA9" w:rsidRDefault="00EA7BA9" w:rsidP="00EA7BA9">
      <w:pPr>
        <w:pStyle w:val="Figure3-1"/>
      </w:pPr>
      <w:r>
        <w:t>Common use case</w:t>
      </w:r>
    </w:p>
    <w:p w14:paraId="22C779D7" w14:textId="77777777" w:rsidR="00791F33" w:rsidRDefault="00791F33" w:rsidP="00791F33">
      <w:pPr>
        <w:pStyle w:val="Figure3-1"/>
        <w:numPr>
          <w:ilvl w:val="0"/>
          <w:numId w:val="0"/>
        </w:numPr>
        <w:ind w:left="720"/>
        <w:jc w:val="left"/>
      </w:pPr>
    </w:p>
    <w:p w14:paraId="065F3E56" w14:textId="4EAF21D6" w:rsidR="00EA7BA9" w:rsidRDefault="003E6769" w:rsidP="00A023E4">
      <w:pPr>
        <w:pStyle w:val="Heading6"/>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D77317">
            <w:pPr>
              <w:pStyle w:val="ListParagraph"/>
              <w:numPr>
                <w:ilvl w:val="0"/>
                <w:numId w:val="57"/>
              </w:numPr>
              <w:spacing w:before="0" w:after="160"/>
              <w:jc w:val="left"/>
              <w:pPrChange w:id="217" w:author="Ngọc Mạnh Lưu" w:date="2015-12-13T23:56:00Z">
                <w:pPr>
                  <w:pStyle w:val="ListParagraph"/>
                  <w:numPr>
                    <w:numId w:val="58"/>
                  </w:numPr>
                  <w:spacing w:before="0" w:after="160"/>
                  <w:ind w:hanging="360"/>
                  <w:jc w:val="left"/>
                </w:pPr>
              </w:pPrChange>
            </w:pPr>
            <w:r w:rsidRPr="001C3B34">
              <w:t>DDL  website is available</w:t>
            </w:r>
          </w:p>
          <w:p w14:paraId="75F182DA" w14:textId="77777777" w:rsidR="003E6769" w:rsidRPr="001C3B34" w:rsidRDefault="003E6769" w:rsidP="00D77317">
            <w:pPr>
              <w:pStyle w:val="ListParagraph"/>
              <w:numPr>
                <w:ilvl w:val="0"/>
                <w:numId w:val="57"/>
              </w:numPr>
              <w:spacing w:before="0" w:after="160"/>
              <w:jc w:val="left"/>
              <w:pPrChange w:id="218" w:author="Ngọc Mạnh Lưu" w:date="2015-12-13T23:56:00Z">
                <w:pPr>
                  <w:pStyle w:val="ListParagraph"/>
                  <w:numPr>
                    <w:numId w:val="58"/>
                  </w:numPr>
                  <w:spacing w:before="0" w:after="160"/>
                  <w:ind w:hanging="360"/>
                  <w:jc w:val="left"/>
                </w:pPr>
              </w:pPrChange>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D77317"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lastRenderedPageBreak/>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D77317">
            <w:pPr>
              <w:pStyle w:val="ListParagraph"/>
              <w:numPr>
                <w:ilvl w:val="0"/>
                <w:numId w:val="58"/>
              </w:numPr>
              <w:spacing w:before="0" w:after="160"/>
              <w:ind w:left="243" w:hanging="180"/>
              <w:jc w:val="left"/>
              <w:pPrChange w:id="219" w:author="Ngọc Mạnh Lưu" w:date="2015-12-13T23:56:00Z">
                <w:pPr>
                  <w:pStyle w:val="ListParagraph"/>
                  <w:numPr>
                    <w:numId w:val="59"/>
                  </w:numPr>
                  <w:spacing w:before="0" w:after="160"/>
                  <w:ind w:left="243" w:hanging="180"/>
                  <w:jc w:val="left"/>
                </w:pPr>
              </w:pPrChange>
            </w:pPr>
            <w:r w:rsidRPr="001C3B34">
              <w:t>DDL  website is available</w:t>
            </w:r>
          </w:p>
          <w:p w14:paraId="4D03A5FD" w14:textId="77777777" w:rsidR="003E6769" w:rsidRPr="001C3B34" w:rsidRDefault="003E6769" w:rsidP="00D77317">
            <w:pPr>
              <w:pStyle w:val="ListParagraph"/>
              <w:numPr>
                <w:ilvl w:val="0"/>
                <w:numId w:val="58"/>
              </w:numPr>
              <w:spacing w:before="0" w:after="160"/>
              <w:ind w:left="243" w:hanging="180"/>
              <w:jc w:val="left"/>
              <w:pPrChange w:id="220" w:author="Ngọc Mạnh Lưu" w:date="2015-12-13T23:56:00Z">
                <w:pPr>
                  <w:pStyle w:val="ListParagraph"/>
                  <w:numPr>
                    <w:numId w:val="59"/>
                  </w:numPr>
                  <w:spacing w:before="0" w:after="160"/>
                  <w:ind w:left="243" w:hanging="180"/>
                  <w:jc w:val="left"/>
                </w:pPr>
              </w:pPrChange>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D77317"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lastRenderedPageBreak/>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lastRenderedPageBreak/>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D77317"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FC209F0" w14:textId="63C79BA5" w:rsidR="00A84D95" w:rsidRDefault="00A84D95" w:rsidP="00A84D95">
      <w:pPr>
        <w:pStyle w:val="Table2-1"/>
      </w:pPr>
      <w:r w:rsidRPr="00644714">
        <w:t>View campaign Use case</w:t>
      </w:r>
    </w:p>
    <w:p w14:paraId="2291135C" w14:textId="77777777" w:rsidR="00CE1A24" w:rsidRPr="00CA1F5B" w:rsidRDefault="00CE1A24" w:rsidP="00A023E4">
      <w:pPr>
        <w:pStyle w:val="Heading6"/>
      </w:pPr>
      <w:r w:rsidRPr="00AC508A">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lastRenderedPageBreak/>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D77317"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0246BB52" w14:textId="77777777" w:rsidR="00721676" w:rsidRPr="002229D6" w:rsidRDefault="00721676" w:rsidP="00A023E4">
      <w:pPr>
        <w:pStyle w:val="Heading6"/>
      </w:pPr>
      <w:r w:rsidRPr="00AC508A">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lastRenderedPageBreak/>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D77317"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221" w:name="_Toc431981026"/>
      <w:r w:rsidRPr="00853051">
        <w:t>Guest Group Function</w:t>
      </w:r>
      <w:bookmarkEnd w:id="221"/>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7B0C5015" w:rsidR="00A84D95" w:rsidRDefault="00721676" w:rsidP="00A023E4">
      <w:pPr>
        <w:pStyle w:val="Heading6"/>
      </w:pPr>
      <w:r>
        <w:lastRenderedPageBreak/>
        <w:t>UC0</w:t>
      </w:r>
      <w:r w:rsidR="00D776D9">
        <w:rPr>
          <w:rFonts w:hint="eastAsia"/>
        </w:rPr>
        <w:t>06</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58148068"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sidR="00D776D9">
              <w:rPr>
                <w:rFonts w:ascii="Times New Roman" w:hAnsi="Times New Roman" w:cs="Times New Roman" w:hint="eastAsia"/>
              </w:rPr>
              <w:t>06</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D77317">
            <w:pPr>
              <w:pStyle w:val="ListParagraph"/>
              <w:numPr>
                <w:ilvl w:val="0"/>
                <w:numId w:val="60"/>
              </w:numPr>
              <w:spacing w:before="0" w:after="0"/>
              <w:jc w:val="left"/>
              <w:pPrChange w:id="222" w:author="Ngọc Mạnh Lưu" w:date="2015-12-13T23:56:00Z">
                <w:pPr>
                  <w:pStyle w:val="ListParagraph"/>
                  <w:numPr>
                    <w:numId w:val="61"/>
                  </w:numPr>
                  <w:spacing w:before="0" w:after="0"/>
                  <w:ind w:left="360" w:hanging="360"/>
                  <w:jc w:val="left"/>
                </w:pPr>
              </w:pPrChange>
            </w:pPr>
            <w:r w:rsidRPr="001C3B34">
              <w:t>DDL must be connected to the Internet</w:t>
            </w:r>
          </w:p>
          <w:p w14:paraId="23AFD239" w14:textId="77777777" w:rsidR="00721676" w:rsidRPr="001C3B34" w:rsidRDefault="00721676" w:rsidP="00D77317">
            <w:pPr>
              <w:pStyle w:val="ListParagraph"/>
              <w:numPr>
                <w:ilvl w:val="0"/>
                <w:numId w:val="60"/>
              </w:numPr>
              <w:spacing w:before="0" w:after="0"/>
              <w:jc w:val="left"/>
              <w:pPrChange w:id="223" w:author="Ngọc Mạnh Lưu" w:date="2015-12-13T23:56:00Z">
                <w:pPr>
                  <w:pStyle w:val="ListParagraph"/>
                  <w:numPr>
                    <w:numId w:val="61"/>
                  </w:numPr>
                  <w:spacing w:before="0" w:after="0"/>
                  <w:ind w:left="360" w:hanging="360"/>
                  <w:jc w:val="left"/>
                </w:pPr>
              </w:pPrChange>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D77317">
            <w:pPr>
              <w:pStyle w:val="ListParagraph"/>
              <w:numPr>
                <w:ilvl w:val="0"/>
                <w:numId w:val="61"/>
              </w:numPr>
              <w:spacing w:before="0" w:after="0"/>
              <w:jc w:val="left"/>
              <w:pPrChange w:id="224" w:author="Ngọc Mạnh Lưu" w:date="2015-12-13T23:56:00Z">
                <w:pPr>
                  <w:pStyle w:val="ListParagraph"/>
                  <w:numPr>
                    <w:numId w:val="62"/>
                  </w:numPr>
                  <w:spacing w:before="0" w:after="0"/>
                  <w:ind w:left="360" w:hanging="360"/>
                  <w:jc w:val="left"/>
                </w:pPr>
              </w:pPrChange>
            </w:pPr>
            <w:r w:rsidRPr="001C3B34">
              <w:t>Add account information to database</w:t>
            </w:r>
          </w:p>
          <w:p w14:paraId="22B08814" w14:textId="77777777" w:rsidR="00721676" w:rsidRPr="001C3B34" w:rsidRDefault="00721676" w:rsidP="00D77317">
            <w:pPr>
              <w:pStyle w:val="ListParagraph"/>
              <w:numPr>
                <w:ilvl w:val="0"/>
                <w:numId w:val="61"/>
              </w:numPr>
              <w:spacing w:before="0" w:after="0"/>
              <w:jc w:val="left"/>
              <w:pPrChange w:id="225" w:author="Ngọc Mạnh Lưu" w:date="2015-12-13T23:56:00Z">
                <w:pPr>
                  <w:pStyle w:val="ListParagraph"/>
                  <w:numPr>
                    <w:numId w:val="62"/>
                  </w:numPr>
                  <w:spacing w:before="0" w:after="0"/>
                  <w:ind w:left="360" w:hanging="360"/>
                  <w:jc w:val="left"/>
                </w:pPr>
              </w:pPrChange>
            </w:pPr>
            <w:r w:rsidRPr="001C3B34">
              <w:t>Send confirm email</w:t>
            </w:r>
          </w:p>
          <w:p w14:paraId="69611C76" w14:textId="77777777" w:rsidR="00721676" w:rsidRPr="001C3B34" w:rsidRDefault="00721676" w:rsidP="00D77317">
            <w:pPr>
              <w:pStyle w:val="ListParagraph"/>
              <w:numPr>
                <w:ilvl w:val="0"/>
                <w:numId w:val="61"/>
              </w:numPr>
              <w:spacing w:before="0" w:after="0"/>
              <w:jc w:val="left"/>
              <w:pPrChange w:id="226" w:author="Ngọc Mạnh Lưu" w:date="2015-12-13T23:56:00Z">
                <w:pPr>
                  <w:pStyle w:val="ListParagraph"/>
                  <w:numPr>
                    <w:numId w:val="62"/>
                  </w:numPr>
                  <w:spacing w:before="0" w:after="0"/>
                  <w:ind w:left="360" w:hanging="360"/>
                  <w:jc w:val="left"/>
                </w:pPr>
              </w:pPrChange>
            </w:pPr>
            <w:r w:rsidRPr="001C3B34">
              <w:t>Logs user into system</w:t>
            </w:r>
          </w:p>
          <w:p w14:paraId="4D8DD9B8" w14:textId="77777777" w:rsidR="00721676" w:rsidRPr="001C3B34" w:rsidRDefault="00721676" w:rsidP="00D77317">
            <w:pPr>
              <w:pStyle w:val="ListParagraph"/>
              <w:numPr>
                <w:ilvl w:val="0"/>
                <w:numId w:val="61"/>
              </w:numPr>
              <w:spacing w:before="0" w:after="0"/>
              <w:jc w:val="left"/>
              <w:pPrChange w:id="227" w:author="Ngọc Mạnh Lưu" w:date="2015-12-13T23:56:00Z">
                <w:pPr>
                  <w:pStyle w:val="ListParagraph"/>
                  <w:numPr>
                    <w:numId w:val="62"/>
                  </w:numPr>
                  <w:spacing w:before="0" w:after="0"/>
                  <w:ind w:left="360" w:hanging="360"/>
                  <w:jc w:val="left"/>
                </w:pPr>
              </w:pPrChange>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D77317">
            <w:pPr>
              <w:pStyle w:val="ListParagraph"/>
              <w:numPr>
                <w:ilvl w:val="0"/>
                <w:numId w:val="62"/>
              </w:numPr>
              <w:spacing w:before="0" w:after="0"/>
              <w:jc w:val="left"/>
              <w:pPrChange w:id="228" w:author="Ngọc Mạnh Lưu" w:date="2015-12-13T23:56:00Z">
                <w:pPr>
                  <w:pStyle w:val="ListParagraph"/>
                  <w:numPr>
                    <w:numId w:val="63"/>
                  </w:numPr>
                  <w:spacing w:before="0" w:after="0"/>
                  <w:ind w:left="360" w:hanging="360"/>
                  <w:jc w:val="left"/>
                </w:pPr>
              </w:pPrChange>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D77317">
            <w:pPr>
              <w:pStyle w:val="ListParagraph"/>
              <w:numPr>
                <w:ilvl w:val="0"/>
                <w:numId w:val="62"/>
              </w:numPr>
              <w:spacing w:before="0" w:after="0"/>
              <w:jc w:val="left"/>
              <w:pPrChange w:id="229" w:author="Ngọc Mạnh Lưu" w:date="2015-12-13T23:56:00Z">
                <w:pPr>
                  <w:pStyle w:val="ListParagraph"/>
                  <w:numPr>
                    <w:numId w:val="63"/>
                  </w:numPr>
                  <w:spacing w:before="0" w:after="0"/>
                  <w:ind w:left="360" w:hanging="360"/>
                  <w:jc w:val="left"/>
                </w:pPr>
              </w:pPrChange>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D77317">
            <w:pPr>
              <w:pStyle w:val="ListParagraph"/>
              <w:numPr>
                <w:ilvl w:val="0"/>
                <w:numId w:val="59"/>
              </w:numPr>
              <w:spacing w:before="0" w:after="0"/>
              <w:jc w:val="left"/>
              <w:pPrChange w:id="230" w:author="Ngọc Mạnh Lưu" w:date="2015-12-13T23:56:00Z">
                <w:pPr>
                  <w:pStyle w:val="ListParagraph"/>
                  <w:numPr>
                    <w:numId w:val="60"/>
                  </w:numPr>
                  <w:spacing w:before="0" w:after="0"/>
                  <w:ind w:left="360" w:hanging="360"/>
                  <w:jc w:val="left"/>
                </w:pPr>
              </w:pPrChange>
            </w:pPr>
            <w:r w:rsidRPr="001C3B34">
              <w:t>Header</w:t>
            </w:r>
          </w:p>
          <w:p w14:paraId="77E3B776" w14:textId="77777777" w:rsidR="00721676" w:rsidRPr="001C3B34" w:rsidRDefault="00721676" w:rsidP="00D77317">
            <w:pPr>
              <w:pStyle w:val="ListParagraph"/>
              <w:numPr>
                <w:ilvl w:val="0"/>
                <w:numId w:val="59"/>
              </w:numPr>
              <w:spacing w:before="0" w:after="0"/>
              <w:jc w:val="left"/>
              <w:pPrChange w:id="231" w:author="Ngọc Mạnh Lưu" w:date="2015-12-13T23:56:00Z">
                <w:pPr>
                  <w:pStyle w:val="ListParagraph"/>
                  <w:numPr>
                    <w:numId w:val="60"/>
                  </w:numPr>
                  <w:spacing w:before="0" w:after="0"/>
                  <w:ind w:left="360" w:hanging="360"/>
                  <w:jc w:val="left"/>
                </w:pPr>
              </w:pPrChange>
            </w:pPr>
            <w:r w:rsidRPr="001C3B34">
              <w:t>User name text box</w:t>
            </w:r>
          </w:p>
          <w:p w14:paraId="76021696" w14:textId="77777777" w:rsidR="00721676" w:rsidRPr="001C3B34" w:rsidRDefault="00721676" w:rsidP="00D77317">
            <w:pPr>
              <w:pStyle w:val="ListParagraph"/>
              <w:numPr>
                <w:ilvl w:val="0"/>
                <w:numId w:val="59"/>
              </w:numPr>
              <w:spacing w:before="0" w:after="0"/>
              <w:jc w:val="left"/>
              <w:pPrChange w:id="232" w:author="Ngọc Mạnh Lưu" w:date="2015-12-13T23:56:00Z">
                <w:pPr>
                  <w:pStyle w:val="ListParagraph"/>
                  <w:numPr>
                    <w:numId w:val="60"/>
                  </w:numPr>
                  <w:spacing w:before="0" w:after="0"/>
                  <w:ind w:left="360" w:hanging="360"/>
                  <w:jc w:val="left"/>
                </w:pPr>
              </w:pPrChange>
            </w:pPr>
            <w:r w:rsidRPr="001C3B34">
              <w:t>Password text box</w:t>
            </w:r>
          </w:p>
          <w:p w14:paraId="492967E9" w14:textId="77777777" w:rsidR="00721676" w:rsidRPr="001C3B34" w:rsidRDefault="00721676" w:rsidP="00D77317">
            <w:pPr>
              <w:pStyle w:val="ListParagraph"/>
              <w:numPr>
                <w:ilvl w:val="0"/>
                <w:numId w:val="59"/>
              </w:numPr>
              <w:spacing w:before="0" w:after="0"/>
              <w:jc w:val="left"/>
              <w:pPrChange w:id="233" w:author="Ngọc Mạnh Lưu" w:date="2015-12-13T23:56:00Z">
                <w:pPr>
                  <w:pStyle w:val="ListParagraph"/>
                  <w:numPr>
                    <w:numId w:val="60"/>
                  </w:numPr>
                  <w:spacing w:before="0" w:after="0"/>
                  <w:ind w:left="360" w:hanging="360"/>
                  <w:jc w:val="left"/>
                </w:pPr>
              </w:pPrChange>
            </w:pPr>
            <w:r w:rsidRPr="001C3B34">
              <w:t>Email text box</w:t>
            </w:r>
          </w:p>
          <w:p w14:paraId="54843361" w14:textId="77777777" w:rsidR="00721676" w:rsidRPr="001C3B34" w:rsidRDefault="00721676" w:rsidP="00D77317">
            <w:pPr>
              <w:pStyle w:val="ListParagraph"/>
              <w:numPr>
                <w:ilvl w:val="0"/>
                <w:numId w:val="59"/>
              </w:numPr>
              <w:spacing w:before="0" w:after="0"/>
              <w:jc w:val="left"/>
              <w:pPrChange w:id="234" w:author="Ngọc Mạnh Lưu" w:date="2015-12-13T23:56:00Z">
                <w:pPr>
                  <w:pStyle w:val="ListParagraph"/>
                  <w:numPr>
                    <w:numId w:val="60"/>
                  </w:numPr>
                  <w:spacing w:before="0" w:after="0"/>
                  <w:ind w:left="360" w:hanging="360"/>
                  <w:jc w:val="left"/>
                </w:pPr>
              </w:pPrChange>
            </w:pPr>
            <w:r w:rsidRPr="001C3B34">
              <w:t>Date of Birth date picker</w:t>
            </w:r>
          </w:p>
          <w:p w14:paraId="6EB3F2FE" w14:textId="77777777" w:rsidR="00721676" w:rsidRPr="001C3B34" w:rsidRDefault="00721676" w:rsidP="00D77317">
            <w:pPr>
              <w:pStyle w:val="ListParagraph"/>
              <w:numPr>
                <w:ilvl w:val="0"/>
                <w:numId w:val="59"/>
              </w:numPr>
              <w:spacing w:before="0" w:after="0"/>
              <w:jc w:val="left"/>
              <w:pPrChange w:id="235" w:author="Ngọc Mạnh Lưu" w:date="2015-12-13T23:56:00Z">
                <w:pPr>
                  <w:pStyle w:val="ListParagraph"/>
                  <w:numPr>
                    <w:numId w:val="60"/>
                  </w:numPr>
                  <w:spacing w:before="0" w:after="0"/>
                  <w:ind w:left="360" w:hanging="360"/>
                  <w:jc w:val="left"/>
                </w:pPr>
              </w:pPrChange>
            </w:pPr>
            <w:r w:rsidRPr="001C3B34">
              <w:t>Phone number text box</w:t>
            </w:r>
          </w:p>
          <w:p w14:paraId="087DE38D" w14:textId="77777777" w:rsidR="00721676" w:rsidRPr="001C3B34" w:rsidRDefault="00721676" w:rsidP="00D77317">
            <w:pPr>
              <w:pStyle w:val="ListParagraph"/>
              <w:numPr>
                <w:ilvl w:val="0"/>
                <w:numId w:val="59"/>
              </w:numPr>
              <w:spacing w:before="0" w:after="0"/>
              <w:jc w:val="left"/>
              <w:pPrChange w:id="236" w:author="Ngọc Mạnh Lưu" w:date="2015-12-13T23:56:00Z">
                <w:pPr>
                  <w:pStyle w:val="ListParagraph"/>
                  <w:numPr>
                    <w:numId w:val="60"/>
                  </w:numPr>
                  <w:spacing w:before="0" w:after="0"/>
                  <w:ind w:left="360" w:hanging="360"/>
                  <w:jc w:val="left"/>
                </w:pPr>
              </w:pPrChange>
            </w:pPr>
            <w:r w:rsidRPr="001C3B34">
              <w:t>Register button</w:t>
            </w:r>
          </w:p>
          <w:p w14:paraId="608F53A4" w14:textId="77777777" w:rsidR="00721676" w:rsidRPr="001C3B34" w:rsidRDefault="00721676" w:rsidP="00D77317">
            <w:pPr>
              <w:pStyle w:val="ListParagraph"/>
              <w:numPr>
                <w:ilvl w:val="0"/>
                <w:numId w:val="59"/>
              </w:numPr>
              <w:spacing w:before="0" w:after="0"/>
              <w:jc w:val="left"/>
              <w:pPrChange w:id="237" w:author="Ngọc Mạnh Lưu" w:date="2015-12-13T23:56:00Z">
                <w:pPr>
                  <w:pStyle w:val="ListParagraph"/>
                  <w:numPr>
                    <w:numId w:val="60"/>
                  </w:numPr>
                  <w:spacing w:before="0" w:after="0"/>
                  <w:ind w:left="360" w:hanging="360"/>
                  <w:jc w:val="left"/>
                </w:pPr>
              </w:pPrChange>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D77317">
            <w:pPr>
              <w:pStyle w:val="ListParagraph"/>
              <w:numPr>
                <w:ilvl w:val="0"/>
                <w:numId w:val="62"/>
              </w:numPr>
              <w:spacing w:before="0" w:after="0"/>
              <w:jc w:val="left"/>
              <w:pPrChange w:id="238" w:author="Ngọc Mạnh Lưu" w:date="2015-12-13T23:56:00Z">
                <w:pPr>
                  <w:pStyle w:val="ListParagraph"/>
                  <w:numPr>
                    <w:numId w:val="63"/>
                  </w:numPr>
                  <w:spacing w:before="0" w:after="0"/>
                  <w:ind w:left="360" w:hanging="360"/>
                  <w:jc w:val="left"/>
                </w:pPr>
              </w:pPrChange>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D77317">
            <w:pPr>
              <w:pStyle w:val="ListParagraph"/>
              <w:numPr>
                <w:ilvl w:val="0"/>
                <w:numId w:val="62"/>
              </w:numPr>
              <w:spacing w:before="0" w:after="0"/>
              <w:jc w:val="left"/>
              <w:pPrChange w:id="239" w:author="Ngọc Mạnh Lưu" w:date="2015-12-13T23:56:00Z">
                <w:pPr>
                  <w:pStyle w:val="ListParagraph"/>
                  <w:numPr>
                    <w:numId w:val="63"/>
                  </w:numPr>
                  <w:spacing w:before="0" w:after="0"/>
                  <w:ind w:left="360" w:hanging="360"/>
                  <w:jc w:val="left"/>
                </w:pPr>
              </w:pPrChange>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D77317">
            <w:pPr>
              <w:pStyle w:val="ListParagraph"/>
              <w:numPr>
                <w:ilvl w:val="0"/>
                <w:numId w:val="62"/>
              </w:numPr>
              <w:spacing w:before="0" w:after="0"/>
              <w:jc w:val="left"/>
              <w:pPrChange w:id="240" w:author="Ngọc Mạnh Lưu" w:date="2015-12-13T23:56:00Z">
                <w:pPr>
                  <w:pStyle w:val="ListParagraph"/>
                  <w:numPr>
                    <w:numId w:val="63"/>
                  </w:numPr>
                  <w:spacing w:before="0" w:after="0"/>
                  <w:ind w:left="360" w:hanging="360"/>
                  <w:jc w:val="left"/>
                </w:pPr>
              </w:pPrChange>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D77317">
            <w:pPr>
              <w:pStyle w:val="ListParagraph"/>
              <w:numPr>
                <w:ilvl w:val="0"/>
                <w:numId w:val="62"/>
              </w:numPr>
              <w:spacing w:before="0" w:after="0"/>
              <w:jc w:val="left"/>
              <w:pPrChange w:id="241" w:author="Ngọc Mạnh Lưu" w:date="2015-12-13T23:56:00Z">
                <w:pPr>
                  <w:pStyle w:val="ListParagraph"/>
                  <w:numPr>
                    <w:numId w:val="63"/>
                  </w:numPr>
                  <w:spacing w:before="0" w:after="0"/>
                  <w:ind w:left="360" w:hanging="360"/>
                  <w:jc w:val="left"/>
                </w:pPr>
              </w:pPrChange>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D77317">
            <w:pPr>
              <w:pStyle w:val="ListParagraph"/>
              <w:numPr>
                <w:ilvl w:val="0"/>
                <w:numId w:val="62"/>
              </w:numPr>
              <w:spacing w:before="0" w:after="0"/>
              <w:jc w:val="left"/>
              <w:pPrChange w:id="242" w:author="Ngọc Mạnh Lưu" w:date="2015-12-13T23:56:00Z">
                <w:pPr>
                  <w:pStyle w:val="ListParagraph"/>
                  <w:numPr>
                    <w:numId w:val="63"/>
                  </w:numPr>
                  <w:spacing w:before="0" w:after="0"/>
                  <w:ind w:left="360" w:hanging="360"/>
                  <w:jc w:val="left"/>
                </w:pPr>
              </w:pPrChange>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lastRenderedPageBreak/>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43" w:name="_Toc431981027"/>
      <w:r w:rsidRPr="00AB0527">
        <w:t>Registered Group Function</w:t>
      </w:r>
      <w:bookmarkEnd w:id="243"/>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5446194" w:rsidR="00AB0527" w:rsidRDefault="00AB0527" w:rsidP="00A023E4">
      <w:pPr>
        <w:pStyle w:val="Heading6"/>
      </w:pPr>
      <w:r>
        <w:t>UC0</w:t>
      </w:r>
      <w:r>
        <w:rPr>
          <w:rFonts w:hint="eastAsia"/>
        </w:rPr>
        <w:t>0</w:t>
      </w:r>
      <w:r w:rsidR="008A657F">
        <w:t>7</w:t>
      </w:r>
      <w:r>
        <w:t>-</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076E3D66" w:rsidR="009F5228" w:rsidRPr="001C3B34" w:rsidRDefault="008A657F" w:rsidP="009F2984">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D77317">
            <w:pPr>
              <w:pStyle w:val="ListParagraph"/>
              <w:numPr>
                <w:ilvl w:val="0"/>
                <w:numId w:val="63"/>
              </w:numPr>
              <w:spacing w:before="0" w:after="160"/>
              <w:jc w:val="left"/>
              <w:pPrChange w:id="244" w:author="Ngọc Mạnh Lưu" w:date="2015-12-13T23:56:00Z">
                <w:pPr>
                  <w:pStyle w:val="ListParagraph"/>
                  <w:numPr>
                    <w:numId w:val="64"/>
                  </w:numPr>
                  <w:spacing w:before="0" w:after="160"/>
                  <w:ind w:left="360" w:hanging="360"/>
                  <w:jc w:val="left"/>
                </w:pPr>
              </w:pPrChange>
            </w:pPr>
            <w:r w:rsidRPr="001C3B34">
              <w:t>DDL must be connected to the Internet</w:t>
            </w:r>
          </w:p>
          <w:p w14:paraId="34DFCB2A" w14:textId="77777777" w:rsidR="009F5228" w:rsidRPr="001C3B34" w:rsidRDefault="009F5228" w:rsidP="00D77317">
            <w:pPr>
              <w:pStyle w:val="ListParagraph"/>
              <w:numPr>
                <w:ilvl w:val="0"/>
                <w:numId w:val="63"/>
              </w:numPr>
              <w:spacing w:before="0" w:after="160"/>
              <w:jc w:val="left"/>
              <w:pPrChange w:id="245" w:author="Ngọc Mạnh Lưu" w:date="2015-12-13T23:56:00Z">
                <w:pPr>
                  <w:pStyle w:val="ListParagraph"/>
                  <w:numPr>
                    <w:numId w:val="64"/>
                  </w:numPr>
                  <w:spacing w:before="0" w:after="160"/>
                  <w:ind w:left="360" w:hanging="360"/>
                  <w:jc w:val="left"/>
                </w:pPr>
              </w:pPrChange>
            </w:pPr>
            <w:r w:rsidRPr="001C3B34">
              <w:t>User browsed DDL website</w:t>
            </w:r>
          </w:p>
          <w:p w14:paraId="0881E79F" w14:textId="77777777" w:rsidR="009F5228" w:rsidRPr="001C3B34" w:rsidRDefault="009F5228" w:rsidP="00D77317">
            <w:pPr>
              <w:pStyle w:val="ListParagraph"/>
              <w:numPr>
                <w:ilvl w:val="0"/>
                <w:numId w:val="63"/>
              </w:numPr>
              <w:spacing w:before="0" w:after="160"/>
              <w:jc w:val="left"/>
              <w:pPrChange w:id="246" w:author="Ngọc Mạnh Lưu" w:date="2015-12-13T23:56:00Z">
                <w:pPr>
                  <w:pStyle w:val="ListParagraph"/>
                  <w:numPr>
                    <w:numId w:val="64"/>
                  </w:numPr>
                  <w:spacing w:before="0" w:after="160"/>
                  <w:ind w:left="360" w:hanging="360"/>
                  <w:jc w:val="left"/>
                </w:pPr>
              </w:pPrChange>
            </w:pPr>
            <w:r w:rsidRPr="001C3B34">
              <w:t>Account Facebook/Google/Register must be exist and correctly</w:t>
            </w:r>
          </w:p>
          <w:p w14:paraId="7A9F7EAC" w14:textId="77777777" w:rsidR="009F5228" w:rsidRPr="001C3B34" w:rsidRDefault="009F5228" w:rsidP="00D77317">
            <w:pPr>
              <w:pStyle w:val="ListParagraph"/>
              <w:numPr>
                <w:ilvl w:val="0"/>
                <w:numId w:val="63"/>
              </w:numPr>
              <w:spacing w:before="0" w:after="160"/>
              <w:jc w:val="left"/>
              <w:rPr>
                <w:rFonts w:eastAsia="Times New Roman"/>
              </w:rPr>
              <w:pPrChange w:id="247" w:author="Ngọc Mạnh Lưu" w:date="2015-12-13T23:56:00Z">
                <w:pPr>
                  <w:pStyle w:val="ListParagraph"/>
                  <w:numPr>
                    <w:numId w:val="64"/>
                  </w:numPr>
                  <w:spacing w:before="0" w:after="160"/>
                  <w:ind w:left="360" w:hanging="360"/>
                  <w:jc w:val="left"/>
                </w:pPr>
              </w:pPrChange>
            </w:pPr>
            <w:r w:rsidRPr="001C3B34">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D77317">
            <w:pPr>
              <w:pStyle w:val="ListParagraph"/>
              <w:numPr>
                <w:ilvl w:val="0"/>
                <w:numId w:val="64"/>
              </w:numPr>
              <w:spacing w:before="0" w:after="160"/>
              <w:jc w:val="left"/>
              <w:pPrChange w:id="248" w:author="Ngọc Mạnh Lưu" w:date="2015-12-13T23:56:00Z">
                <w:pPr>
                  <w:pStyle w:val="ListParagraph"/>
                  <w:numPr>
                    <w:numId w:val="65"/>
                  </w:numPr>
                  <w:spacing w:before="0" w:after="160"/>
                  <w:ind w:left="360" w:hanging="360"/>
                  <w:jc w:val="left"/>
                </w:pPr>
              </w:pPrChange>
            </w:pPr>
            <w:r w:rsidRPr="001C3B34">
              <w:t>Log user into system</w:t>
            </w:r>
          </w:p>
          <w:p w14:paraId="1B35EA8A" w14:textId="77777777" w:rsidR="009F5228" w:rsidRPr="001C3B34" w:rsidRDefault="009F5228" w:rsidP="00D77317">
            <w:pPr>
              <w:pStyle w:val="ListParagraph"/>
              <w:numPr>
                <w:ilvl w:val="0"/>
                <w:numId w:val="64"/>
              </w:numPr>
              <w:spacing w:before="0" w:after="160"/>
              <w:jc w:val="left"/>
              <w:pPrChange w:id="249" w:author="Ngọc Mạnh Lưu" w:date="2015-12-13T23:56:00Z">
                <w:pPr>
                  <w:pStyle w:val="ListParagraph"/>
                  <w:numPr>
                    <w:numId w:val="65"/>
                  </w:numPr>
                  <w:spacing w:before="0" w:after="160"/>
                  <w:ind w:left="360" w:hanging="360"/>
                  <w:jc w:val="left"/>
                </w:pPr>
              </w:pPrChange>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D77317">
            <w:pPr>
              <w:pStyle w:val="ListParagraph"/>
              <w:numPr>
                <w:ilvl w:val="0"/>
                <w:numId w:val="65"/>
              </w:numPr>
              <w:spacing w:before="0" w:after="160"/>
              <w:jc w:val="left"/>
              <w:pPrChange w:id="250" w:author="Ngọc Mạnh Lưu" w:date="2015-12-13T23:56:00Z">
                <w:pPr>
                  <w:pStyle w:val="ListParagraph"/>
                  <w:numPr>
                    <w:numId w:val="66"/>
                  </w:numPr>
                  <w:spacing w:before="0" w:after="160"/>
                  <w:ind w:left="360" w:hanging="360"/>
                  <w:jc w:val="left"/>
                </w:pPr>
              </w:pPrChange>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D77317">
            <w:pPr>
              <w:pStyle w:val="ListParagraph"/>
              <w:numPr>
                <w:ilvl w:val="0"/>
                <w:numId w:val="65"/>
              </w:numPr>
              <w:spacing w:before="0" w:after="160"/>
              <w:jc w:val="left"/>
              <w:pPrChange w:id="251" w:author="Ngọc Mạnh Lưu" w:date="2015-12-13T23:56:00Z">
                <w:pPr>
                  <w:pStyle w:val="ListParagraph"/>
                  <w:numPr>
                    <w:numId w:val="66"/>
                  </w:numPr>
                  <w:spacing w:before="0" w:after="160"/>
                  <w:ind w:left="360" w:hanging="360"/>
                  <w:jc w:val="left"/>
                </w:pPr>
              </w:pPrChange>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D77317">
            <w:pPr>
              <w:pStyle w:val="ListParagraph"/>
              <w:numPr>
                <w:ilvl w:val="0"/>
                <w:numId w:val="59"/>
              </w:numPr>
              <w:spacing w:before="0" w:after="160"/>
              <w:jc w:val="left"/>
              <w:pPrChange w:id="252" w:author="Ngọc Mạnh Lưu" w:date="2015-12-13T23:56:00Z">
                <w:pPr>
                  <w:pStyle w:val="ListParagraph"/>
                  <w:numPr>
                    <w:numId w:val="60"/>
                  </w:numPr>
                  <w:spacing w:before="0" w:after="160"/>
                  <w:ind w:left="360" w:hanging="360"/>
                  <w:jc w:val="left"/>
                </w:pPr>
              </w:pPrChange>
            </w:pPr>
            <w:r w:rsidRPr="001C3B34">
              <w:t>User name text box</w:t>
            </w:r>
          </w:p>
          <w:p w14:paraId="0C9BF335" w14:textId="77777777" w:rsidR="009F5228" w:rsidRPr="001C3B34" w:rsidRDefault="009F5228" w:rsidP="00D77317">
            <w:pPr>
              <w:pStyle w:val="ListParagraph"/>
              <w:numPr>
                <w:ilvl w:val="0"/>
                <w:numId w:val="59"/>
              </w:numPr>
              <w:spacing w:before="0" w:after="160"/>
              <w:jc w:val="left"/>
              <w:pPrChange w:id="253" w:author="Ngọc Mạnh Lưu" w:date="2015-12-13T23:56:00Z">
                <w:pPr>
                  <w:pStyle w:val="ListParagraph"/>
                  <w:numPr>
                    <w:numId w:val="60"/>
                  </w:numPr>
                  <w:spacing w:before="0" w:after="160"/>
                  <w:ind w:left="360" w:hanging="360"/>
                  <w:jc w:val="left"/>
                </w:pPr>
              </w:pPrChange>
            </w:pPr>
            <w:r w:rsidRPr="001C3B34">
              <w:t>Password text box</w:t>
            </w:r>
          </w:p>
          <w:p w14:paraId="5812B405" w14:textId="5FDC03B3" w:rsidR="009F5228" w:rsidRPr="001C3B34" w:rsidRDefault="009F5228" w:rsidP="00D77317">
            <w:pPr>
              <w:pStyle w:val="ListParagraph"/>
              <w:numPr>
                <w:ilvl w:val="0"/>
                <w:numId w:val="59"/>
              </w:numPr>
              <w:spacing w:before="0" w:after="160"/>
              <w:jc w:val="left"/>
              <w:pPrChange w:id="254" w:author="Ngọc Mạnh Lưu" w:date="2015-12-13T23:56:00Z">
                <w:pPr>
                  <w:pStyle w:val="ListParagraph"/>
                  <w:numPr>
                    <w:numId w:val="60"/>
                  </w:numPr>
                  <w:spacing w:before="0" w:after="160"/>
                  <w:ind w:left="360" w:hanging="360"/>
                  <w:jc w:val="left"/>
                </w:pPr>
              </w:pPrChange>
            </w:pPr>
            <w:r w:rsidRPr="001C3B34">
              <w:t>Login button</w:t>
            </w:r>
          </w:p>
          <w:p w14:paraId="2973F8B5" w14:textId="77777777" w:rsidR="00A0170E" w:rsidRDefault="009F5228" w:rsidP="00D77317">
            <w:pPr>
              <w:pStyle w:val="ListParagraph"/>
              <w:numPr>
                <w:ilvl w:val="0"/>
                <w:numId w:val="59"/>
              </w:numPr>
              <w:spacing w:before="0" w:after="160"/>
              <w:jc w:val="left"/>
              <w:pPrChange w:id="255" w:author="Ngọc Mạnh Lưu" w:date="2015-12-13T23:56:00Z">
                <w:pPr>
                  <w:pStyle w:val="ListParagraph"/>
                  <w:numPr>
                    <w:numId w:val="60"/>
                  </w:numPr>
                  <w:spacing w:before="0" w:after="160"/>
                  <w:ind w:left="360" w:hanging="360"/>
                  <w:jc w:val="left"/>
                </w:pPr>
              </w:pPrChange>
            </w:pPr>
            <w:r w:rsidRPr="001C3B34">
              <w:t>Facebook button</w:t>
            </w:r>
          </w:p>
          <w:p w14:paraId="68BAD2BE" w14:textId="61190993" w:rsidR="009F5228" w:rsidRPr="001C3B34" w:rsidRDefault="009F5228" w:rsidP="00D77317">
            <w:pPr>
              <w:pStyle w:val="ListParagraph"/>
              <w:numPr>
                <w:ilvl w:val="0"/>
                <w:numId w:val="59"/>
              </w:numPr>
              <w:spacing w:before="0" w:after="160"/>
              <w:jc w:val="left"/>
              <w:pPrChange w:id="256" w:author="Ngọc Mạnh Lưu" w:date="2015-12-13T23:56:00Z">
                <w:pPr>
                  <w:pStyle w:val="ListParagraph"/>
                  <w:numPr>
                    <w:numId w:val="60"/>
                  </w:numPr>
                  <w:spacing w:before="0" w:after="160"/>
                  <w:ind w:left="360" w:hanging="360"/>
                  <w:jc w:val="left"/>
                </w:pPr>
              </w:pPrChange>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D77317">
            <w:pPr>
              <w:pStyle w:val="ListParagraph"/>
              <w:numPr>
                <w:ilvl w:val="0"/>
                <w:numId w:val="65"/>
              </w:numPr>
              <w:spacing w:before="0" w:after="160"/>
              <w:jc w:val="left"/>
              <w:pPrChange w:id="257" w:author="Ngọc Mạnh Lưu" w:date="2015-12-13T23:56:00Z">
                <w:pPr>
                  <w:pStyle w:val="ListParagraph"/>
                  <w:numPr>
                    <w:numId w:val="66"/>
                  </w:numPr>
                  <w:spacing w:before="0" w:after="160"/>
                  <w:ind w:left="360" w:hanging="360"/>
                  <w:jc w:val="left"/>
                </w:pPr>
              </w:pPrChange>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D77317">
            <w:pPr>
              <w:pStyle w:val="ListParagraph"/>
              <w:numPr>
                <w:ilvl w:val="0"/>
                <w:numId w:val="65"/>
              </w:numPr>
              <w:spacing w:before="0" w:after="160"/>
              <w:jc w:val="left"/>
              <w:pPrChange w:id="258" w:author="Ngọc Mạnh Lưu" w:date="2015-12-13T23:56:00Z">
                <w:pPr>
                  <w:pStyle w:val="ListParagraph"/>
                  <w:numPr>
                    <w:numId w:val="66"/>
                  </w:numPr>
                  <w:spacing w:before="0" w:after="160"/>
                  <w:ind w:left="360" w:hanging="360"/>
                  <w:jc w:val="left"/>
                </w:pPr>
              </w:pPrChange>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D77317">
            <w:pPr>
              <w:pStyle w:val="ListParagraph"/>
              <w:numPr>
                <w:ilvl w:val="0"/>
                <w:numId w:val="65"/>
              </w:numPr>
              <w:spacing w:before="0" w:after="160"/>
              <w:jc w:val="left"/>
              <w:pPrChange w:id="259" w:author="Ngọc Mạnh Lưu" w:date="2015-12-13T23:56:00Z">
                <w:pPr>
                  <w:pStyle w:val="ListParagraph"/>
                  <w:numPr>
                    <w:numId w:val="66"/>
                  </w:numPr>
                  <w:spacing w:before="0" w:after="160"/>
                  <w:ind w:left="360" w:hanging="360"/>
                  <w:jc w:val="left"/>
                </w:pPr>
              </w:pPrChange>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D77317">
            <w:pPr>
              <w:pStyle w:val="ListParagraph"/>
              <w:numPr>
                <w:ilvl w:val="0"/>
                <w:numId w:val="65"/>
              </w:numPr>
              <w:spacing w:before="0" w:after="160"/>
              <w:jc w:val="left"/>
              <w:pPrChange w:id="260" w:author="Ngọc Mạnh Lưu" w:date="2015-12-13T23:56:00Z">
                <w:pPr>
                  <w:pStyle w:val="ListParagraph"/>
                  <w:numPr>
                    <w:numId w:val="66"/>
                  </w:numPr>
                  <w:spacing w:before="0" w:after="160"/>
                  <w:ind w:left="360" w:hanging="360"/>
                  <w:jc w:val="left"/>
                </w:pPr>
              </w:pPrChange>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D77317">
            <w:pPr>
              <w:pStyle w:val="ListParagraph"/>
              <w:numPr>
                <w:ilvl w:val="0"/>
                <w:numId w:val="65"/>
              </w:numPr>
              <w:spacing w:before="0" w:after="160"/>
              <w:jc w:val="left"/>
              <w:pPrChange w:id="261" w:author="Ngọc Mạnh Lưu" w:date="2015-12-13T23:56:00Z">
                <w:pPr>
                  <w:pStyle w:val="ListParagraph"/>
                  <w:numPr>
                    <w:numId w:val="66"/>
                  </w:numPr>
                  <w:spacing w:before="0" w:after="160"/>
                  <w:ind w:left="360" w:hanging="360"/>
                  <w:jc w:val="left"/>
                </w:pPr>
              </w:pPrChange>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12F781A0" w:rsidR="007E649D" w:rsidRDefault="007E649D" w:rsidP="00A023E4">
      <w:pPr>
        <w:pStyle w:val="Heading6"/>
      </w:pPr>
      <w:r>
        <w:t>UC0</w:t>
      </w:r>
      <w:r w:rsidR="008A657F">
        <w:rPr>
          <w:rFonts w:hint="eastAsia"/>
        </w:rPr>
        <w:t>08</w:t>
      </w:r>
      <w:r>
        <w:t>-</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BBB2594"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08</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D77317">
            <w:pPr>
              <w:pStyle w:val="ListParagraph"/>
              <w:numPr>
                <w:ilvl w:val="0"/>
                <w:numId w:val="66"/>
              </w:numPr>
              <w:spacing w:before="0" w:after="160"/>
              <w:jc w:val="left"/>
              <w:pPrChange w:id="262" w:author="Ngọc Mạnh Lưu" w:date="2015-12-13T23:56:00Z">
                <w:pPr>
                  <w:pStyle w:val="ListParagraph"/>
                  <w:numPr>
                    <w:numId w:val="67"/>
                  </w:numPr>
                  <w:spacing w:before="0" w:after="160"/>
                  <w:ind w:left="360" w:hanging="360"/>
                  <w:jc w:val="left"/>
                </w:pPr>
              </w:pPrChange>
            </w:pPr>
            <w:r w:rsidRPr="001C3B34">
              <w:t>DDL must be connected to the Internet</w:t>
            </w:r>
          </w:p>
          <w:p w14:paraId="6CBCA125" w14:textId="77777777" w:rsidR="007E649D" w:rsidRPr="001C3B34" w:rsidRDefault="007E649D" w:rsidP="00D77317">
            <w:pPr>
              <w:pStyle w:val="ListParagraph"/>
              <w:numPr>
                <w:ilvl w:val="0"/>
                <w:numId w:val="66"/>
              </w:numPr>
              <w:spacing w:before="0" w:after="160"/>
              <w:jc w:val="left"/>
              <w:pPrChange w:id="263" w:author="Ngọc Mạnh Lưu" w:date="2015-12-13T23:56:00Z">
                <w:pPr>
                  <w:pStyle w:val="ListParagraph"/>
                  <w:numPr>
                    <w:numId w:val="67"/>
                  </w:numPr>
                  <w:spacing w:before="0" w:after="160"/>
                  <w:ind w:left="360" w:hanging="360"/>
                  <w:jc w:val="left"/>
                </w:pPr>
              </w:pPrChange>
            </w:pPr>
            <w:r w:rsidRPr="001C3B34">
              <w:t>User browsed DDL website</w:t>
            </w:r>
          </w:p>
          <w:p w14:paraId="1B7EEBF3" w14:textId="77777777" w:rsidR="007E649D" w:rsidRPr="001C3B34" w:rsidRDefault="007E649D" w:rsidP="00D77317">
            <w:pPr>
              <w:pStyle w:val="ListParagraph"/>
              <w:numPr>
                <w:ilvl w:val="0"/>
                <w:numId w:val="66"/>
              </w:numPr>
              <w:spacing w:before="0" w:after="160"/>
              <w:jc w:val="left"/>
              <w:pPrChange w:id="264" w:author="Ngọc Mạnh Lưu" w:date="2015-12-13T23:56:00Z">
                <w:pPr>
                  <w:pStyle w:val="ListParagraph"/>
                  <w:numPr>
                    <w:numId w:val="67"/>
                  </w:numPr>
                  <w:spacing w:before="0" w:after="160"/>
                  <w:ind w:left="360" w:hanging="360"/>
                  <w:jc w:val="left"/>
                </w:pPr>
              </w:pPrChange>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6E87159B" w14:textId="77777777" w:rsidR="007E649D" w:rsidRPr="001C3B34" w:rsidRDefault="007E649D" w:rsidP="00D77317">
            <w:pPr>
              <w:pStyle w:val="ListParagraph"/>
              <w:numPr>
                <w:ilvl w:val="0"/>
                <w:numId w:val="67"/>
              </w:numPr>
              <w:spacing w:before="0" w:after="160"/>
              <w:jc w:val="left"/>
              <w:pPrChange w:id="265" w:author="Ngọc Mạnh Lưu" w:date="2015-12-13T23:56:00Z">
                <w:pPr>
                  <w:pStyle w:val="ListParagraph"/>
                  <w:numPr>
                    <w:numId w:val="68"/>
                  </w:numPr>
                  <w:spacing w:before="0" w:after="160"/>
                  <w:ind w:hanging="360"/>
                  <w:jc w:val="left"/>
                </w:pPr>
              </w:pPrChange>
            </w:pPr>
            <w:r w:rsidRPr="001C3B34">
              <w:t>Log user out from system.</w:t>
            </w:r>
          </w:p>
          <w:p w14:paraId="4F54C721" w14:textId="77777777" w:rsidR="007E649D" w:rsidRPr="001C3B34" w:rsidRDefault="007E649D" w:rsidP="00D77317">
            <w:pPr>
              <w:pStyle w:val="ListParagraph"/>
              <w:numPr>
                <w:ilvl w:val="0"/>
                <w:numId w:val="67"/>
              </w:numPr>
              <w:spacing w:before="0" w:after="160"/>
              <w:jc w:val="left"/>
              <w:pPrChange w:id="266" w:author="Ngọc Mạnh Lưu" w:date="2015-12-13T23:56:00Z">
                <w:pPr>
                  <w:pStyle w:val="ListParagraph"/>
                  <w:numPr>
                    <w:numId w:val="68"/>
                  </w:numPr>
                  <w:spacing w:before="0" w:after="160"/>
                  <w:ind w:hanging="360"/>
                  <w:jc w:val="left"/>
                </w:pPr>
              </w:pPrChange>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0F72ED2" w:rsidR="007E649D" w:rsidRDefault="007E649D" w:rsidP="00A023E4">
      <w:pPr>
        <w:pStyle w:val="Heading6"/>
      </w:pPr>
      <w:r>
        <w:t>UC0</w:t>
      </w:r>
      <w:r w:rsidR="008A657F">
        <w:rPr>
          <w:rFonts w:hint="eastAsia"/>
        </w:rPr>
        <w:t>09</w:t>
      </w:r>
      <w:r>
        <w:t>-</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014C6369"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09</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D77317">
            <w:pPr>
              <w:pStyle w:val="ListParagraph"/>
              <w:numPr>
                <w:ilvl w:val="0"/>
                <w:numId w:val="69"/>
              </w:numPr>
              <w:spacing w:before="0" w:after="160"/>
              <w:jc w:val="left"/>
              <w:pPrChange w:id="267" w:author="Ngọc Mạnh Lưu" w:date="2015-12-13T23:56:00Z">
                <w:pPr>
                  <w:pStyle w:val="ListParagraph"/>
                  <w:numPr>
                    <w:numId w:val="70"/>
                  </w:numPr>
                  <w:spacing w:before="0" w:after="160"/>
                  <w:ind w:left="360" w:hanging="360"/>
                  <w:jc w:val="left"/>
                </w:pPr>
              </w:pPrChange>
            </w:pPr>
            <w:r w:rsidRPr="001C3B34">
              <w:t>DDL must be connected to the Internet</w:t>
            </w:r>
          </w:p>
          <w:p w14:paraId="28066B1C" w14:textId="77777777" w:rsidR="007E649D" w:rsidRPr="001C3B34" w:rsidRDefault="007E649D" w:rsidP="00D77317">
            <w:pPr>
              <w:pStyle w:val="ListParagraph"/>
              <w:numPr>
                <w:ilvl w:val="0"/>
                <w:numId w:val="69"/>
              </w:numPr>
              <w:spacing w:before="0" w:after="160"/>
              <w:jc w:val="left"/>
              <w:pPrChange w:id="268" w:author="Ngọc Mạnh Lưu" w:date="2015-12-13T23:56:00Z">
                <w:pPr>
                  <w:pStyle w:val="ListParagraph"/>
                  <w:numPr>
                    <w:numId w:val="70"/>
                  </w:numPr>
                  <w:spacing w:before="0" w:after="160"/>
                  <w:ind w:left="360" w:hanging="360"/>
                  <w:jc w:val="left"/>
                </w:pPr>
              </w:pPrChange>
            </w:pPr>
            <w:r w:rsidRPr="001C3B34">
              <w:t>User browsed DDL website</w:t>
            </w:r>
          </w:p>
          <w:p w14:paraId="1947CD44" w14:textId="77777777" w:rsidR="007E649D" w:rsidRPr="001C3B34" w:rsidRDefault="007E649D" w:rsidP="00D77317">
            <w:pPr>
              <w:pStyle w:val="ListParagraph"/>
              <w:numPr>
                <w:ilvl w:val="0"/>
                <w:numId w:val="69"/>
              </w:numPr>
              <w:spacing w:before="0" w:after="160"/>
              <w:jc w:val="left"/>
              <w:rPr>
                <w:rFonts w:eastAsia="Times New Roman"/>
              </w:rPr>
              <w:pPrChange w:id="269" w:author="Ngọc Mạnh Lưu" w:date="2015-12-13T23:56:00Z">
                <w:pPr>
                  <w:pStyle w:val="ListParagraph"/>
                  <w:numPr>
                    <w:numId w:val="70"/>
                  </w:numPr>
                  <w:spacing w:before="0" w:after="160"/>
                  <w:ind w:left="360" w:hanging="360"/>
                  <w:jc w:val="left"/>
                </w:pPr>
              </w:pPrChange>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D77317">
            <w:pPr>
              <w:pStyle w:val="ListParagraph"/>
              <w:numPr>
                <w:ilvl w:val="0"/>
                <w:numId w:val="70"/>
              </w:numPr>
              <w:spacing w:before="0" w:after="160"/>
              <w:jc w:val="left"/>
              <w:pPrChange w:id="270" w:author="Ngọc Mạnh Lưu" w:date="2015-12-13T23:56:00Z">
                <w:pPr>
                  <w:pStyle w:val="ListParagraph"/>
                  <w:numPr>
                    <w:numId w:val="71"/>
                  </w:numPr>
                  <w:spacing w:before="0" w:after="160"/>
                  <w:ind w:left="360" w:hanging="360"/>
                  <w:jc w:val="left"/>
                </w:pPr>
              </w:pPrChange>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D77317">
            <w:pPr>
              <w:pStyle w:val="ListParagraph"/>
              <w:numPr>
                <w:ilvl w:val="0"/>
                <w:numId w:val="71"/>
              </w:numPr>
              <w:spacing w:before="0" w:after="160"/>
              <w:jc w:val="left"/>
              <w:pPrChange w:id="271" w:author="Ngọc Mạnh Lưu" w:date="2015-12-13T23:56:00Z">
                <w:pPr>
                  <w:pStyle w:val="ListParagraph"/>
                  <w:numPr>
                    <w:numId w:val="72"/>
                  </w:numPr>
                  <w:spacing w:before="0" w:after="160"/>
                  <w:ind w:left="360" w:hanging="360"/>
                  <w:jc w:val="left"/>
                </w:pPr>
              </w:pPrChange>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D77317">
            <w:pPr>
              <w:pStyle w:val="ListParagraph"/>
              <w:numPr>
                <w:ilvl w:val="0"/>
                <w:numId w:val="71"/>
              </w:numPr>
              <w:spacing w:before="0" w:after="160"/>
              <w:jc w:val="left"/>
              <w:pPrChange w:id="272" w:author="Ngọc Mạnh Lưu" w:date="2015-12-13T23:56:00Z">
                <w:pPr>
                  <w:pStyle w:val="ListParagraph"/>
                  <w:numPr>
                    <w:numId w:val="72"/>
                  </w:numPr>
                  <w:spacing w:before="0" w:after="160"/>
                  <w:ind w:left="360" w:hanging="360"/>
                  <w:jc w:val="left"/>
                </w:pPr>
              </w:pPrChange>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D77317">
            <w:pPr>
              <w:pStyle w:val="ListParagraph"/>
              <w:numPr>
                <w:ilvl w:val="0"/>
                <w:numId w:val="71"/>
              </w:numPr>
              <w:spacing w:before="0" w:after="160"/>
              <w:jc w:val="left"/>
              <w:pPrChange w:id="273" w:author="Ngọc Mạnh Lưu" w:date="2015-12-13T23:56:00Z">
                <w:pPr>
                  <w:pStyle w:val="ListParagraph"/>
                  <w:numPr>
                    <w:numId w:val="72"/>
                  </w:numPr>
                  <w:spacing w:before="0" w:after="160"/>
                  <w:ind w:left="360" w:hanging="360"/>
                  <w:jc w:val="left"/>
                </w:pPr>
              </w:pPrChange>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D77317">
            <w:pPr>
              <w:pStyle w:val="ListParagraph"/>
              <w:numPr>
                <w:ilvl w:val="0"/>
                <w:numId w:val="71"/>
              </w:numPr>
              <w:spacing w:before="0" w:after="160"/>
              <w:jc w:val="left"/>
              <w:pPrChange w:id="274" w:author="Ngọc Mạnh Lưu" w:date="2015-12-13T23:56:00Z">
                <w:pPr>
                  <w:pStyle w:val="ListParagraph"/>
                  <w:numPr>
                    <w:numId w:val="72"/>
                  </w:numPr>
                  <w:spacing w:before="0" w:after="160"/>
                  <w:ind w:left="360" w:hanging="360"/>
                  <w:jc w:val="left"/>
                </w:pPr>
              </w:pPrChange>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D77317">
            <w:pPr>
              <w:pStyle w:val="ListParagraph"/>
              <w:numPr>
                <w:ilvl w:val="0"/>
                <w:numId w:val="71"/>
              </w:numPr>
              <w:spacing w:before="0" w:after="160"/>
              <w:jc w:val="left"/>
              <w:pPrChange w:id="275" w:author="Ngọc Mạnh Lưu" w:date="2015-12-13T23:56:00Z">
                <w:pPr>
                  <w:pStyle w:val="ListParagraph"/>
                  <w:numPr>
                    <w:numId w:val="72"/>
                  </w:numPr>
                  <w:spacing w:before="0" w:after="160"/>
                  <w:ind w:left="360" w:hanging="360"/>
                  <w:jc w:val="left"/>
                </w:pPr>
              </w:pPrChange>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D77317">
            <w:pPr>
              <w:pStyle w:val="ListParagraph"/>
              <w:numPr>
                <w:ilvl w:val="0"/>
                <w:numId w:val="71"/>
              </w:numPr>
              <w:spacing w:before="0" w:after="160"/>
              <w:jc w:val="left"/>
              <w:pPrChange w:id="276" w:author="Ngọc Mạnh Lưu" w:date="2015-12-13T23:56:00Z">
                <w:pPr>
                  <w:pStyle w:val="ListParagraph"/>
                  <w:numPr>
                    <w:numId w:val="72"/>
                  </w:numPr>
                  <w:spacing w:before="0" w:after="160"/>
                  <w:ind w:left="360" w:hanging="360"/>
                  <w:jc w:val="left"/>
                </w:pPr>
              </w:pPrChange>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D77317">
            <w:pPr>
              <w:pStyle w:val="ListParagraph"/>
              <w:numPr>
                <w:ilvl w:val="0"/>
                <w:numId w:val="71"/>
              </w:numPr>
              <w:spacing w:before="0" w:after="160"/>
              <w:jc w:val="left"/>
              <w:pPrChange w:id="277" w:author="Ngọc Mạnh Lưu" w:date="2015-12-13T23:56:00Z">
                <w:pPr>
                  <w:pStyle w:val="ListParagraph"/>
                  <w:numPr>
                    <w:numId w:val="72"/>
                  </w:numPr>
                  <w:spacing w:before="0" w:after="160"/>
                  <w:ind w:left="360" w:hanging="360"/>
                  <w:jc w:val="left"/>
                </w:pPr>
              </w:pPrChange>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D77317">
            <w:pPr>
              <w:pStyle w:val="ListParagraph"/>
              <w:numPr>
                <w:ilvl w:val="0"/>
                <w:numId w:val="71"/>
              </w:numPr>
              <w:spacing w:before="0" w:after="160"/>
              <w:jc w:val="left"/>
              <w:pPrChange w:id="278" w:author="Ngọc Mạnh Lưu" w:date="2015-12-13T23:56:00Z">
                <w:pPr>
                  <w:pStyle w:val="ListParagraph"/>
                  <w:numPr>
                    <w:numId w:val="72"/>
                  </w:numPr>
                  <w:spacing w:before="0" w:after="160"/>
                  <w:ind w:left="360" w:hanging="360"/>
                  <w:jc w:val="left"/>
                </w:pPr>
              </w:pPrChange>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3E2C027F" w:rsidR="00802E5F" w:rsidRDefault="00802E5F" w:rsidP="00A023E4">
      <w:pPr>
        <w:pStyle w:val="Heading6"/>
      </w:pPr>
      <w:r>
        <w:t>UC0</w:t>
      </w:r>
      <w:r w:rsidR="007B6880">
        <w:rPr>
          <w:rFonts w:hint="eastAsia"/>
        </w:rPr>
        <w:t>10</w:t>
      </w:r>
      <w:r>
        <w:t>-Create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D7F5420"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0</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0A0F37E2" w:rsidR="00EE29B9" w:rsidRDefault="00EE29B9" w:rsidP="00A023E4">
      <w:pPr>
        <w:pStyle w:val="Heading6"/>
      </w:pPr>
      <w:r>
        <w:lastRenderedPageBreak/>
        <w:t>UC0</w:t>
      </w:r>
      <w:r>
        <w:rPr>
          <w:rFonts w:hint="eastAsia"/>
        </w:rPr>
        <w:t>1</w:t>
      </w:r>
      <w:r w:rsidR="007B6880">
        <w:t>1</w:t>
      </w:r>
      <w:r>
        <w:t>-</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2E15FB44"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sidR="007B6880">
              <w:rPr>
                <w:rFonts w:ascii="Times New Roman" w:hAnsi="Times New Roman" w:cs="Times New Roman" w:hint="eastAsia"/>
              </w:rPr>
              <w:t>11</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4B747243" w:rsidR="00D6194D" w:rsidRDefault="00D6194D" w:rsidP="00A023E4">
      <w:pPr>
        <w:pStyle w:val="Heading6"/>
      </w:pPr>
      <w:r>
        <w:t>UC0</w:t>
      </w:r>
      <w:r w:rsidR="007B6880">
        <w:rPr>
          <w:rFonts w:hint="eastAsia"/>
        </w:rPr>
        <w:t>12</w:t>
      </w:r>
      <w:r>
        <w:t>-</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1C1EF488"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2</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5DF4F5B9" w:rsidR="004D7287" w:rsidRDefault="004D7287" w:rsidP="00A023E4">
      <w:pPr>
        <w:pStyle w:val="Heading6"/>
      </w:pPr>
      <w:r>
        <w:t>UC0</w:t>
      </w:r>
      <w:r>
        <w:rPr>
          <w:rFonts w:hint="eastAsia"/>
        </w:rPr>
        <w:t>1</w:t>
      </w:r>
      <w:r w:rsidR="007B6880">
        <w:t>3</w:t>
      </w:r>
      <w:r>
        <w:t>-</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6A37A67C"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3</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lastRenderedPageBreak/>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lastRenderedPageBreak/>
        <w:t>Personal information module</w:t>
      </w:r>
    </w:p>
    <w:p w14:paraId="0AE54D35" w14:textId="17BA0715" w:rsidR="00090D67" w:rsidRDefault="006B19EC" w:rsidP="00090D67">
      <w:r>
        <w:rPr>
          <w:noProof/>
        </w:rPr>
        <w:drawing>
          <wp:inline distT="0" distB="0" distL="0" distR="0" wp14:anchorId="56AE6AB3" wp14:editId="7C402619">
            <wp:extent cx="4982210" cy="5725160"/>
            <wp:effectExtent l="0" t="0" r="8890" b="889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7">
                      <a:extLst>
                        <a:ext uri="{28A0092B-C50C-407E-A947-70E740481C1C}">
                          <a14:useLocalDpi xmlns:a14="http://schemas.microsoft.com/office/drawing/2010/main" val="0"/>
                        </a:ext>
                      </a:extLst>
                    </a:blip>
                    <a:stretch>
                      <a:fillRect/>
                    </a:stretch>
                  </pic:blipFill>
                  <pic:spPr>
                    <a:xfrm>
                      <a:off x="0" y="0"/>
                      <a:ext cx="4982210" cy="5725160"/>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1BEBE93E" w14:textId="155EF68E" w:rsidR="00090D67" w:rsidRPr="001A5962" w:rsidRDefault="00090D67" w:rsidP="001F2238">
      <w:pPr>
        <w:pStyle w:val="Heading6"/>
      </w:pPr>
      <w:r>
        <w:t>UC01</w:t>
      </w:r>
      <w:r w:rsidR="00566FFD">
        <w:rPr>
          <w:rFonts w:hint="eastAsia"/>
        </w:rPr>
        <w:t>4</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662FF324"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sidR="00566FFD">
              <w:rPr>
                <w:rFonts w:ascii="Times New Roman" w:hAnsi="Times New Roman" w:cs="Times New Roman" w:hint="eastAsia"/>
              </w:rPr>
              <w:t>4</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lastRenderedPageBreak/>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D77317">
            <w:pPr>
              <w:pStyle w:val="ListParagraph"/>
              <w:numPr>
                <w:ilvl w:val="0"/>
                <w:numId w:val="72"/>
              </w:numPr>
              <w:spacing w:before="0" w:after="160"/>
              <w:jc w:val="left"/>
              <w:pPrChange w:id="279" w:author="Ngọc Mạnh Lưu" w:date="2015-12-13T23:56:00Z">
                <w:pPr>
                  <w:pStyle w:val="ListParagraph"/>
                  <w:numPr>
                    <w:numId w:val="73"/>
                  </w:numPr>
                  <w:spacing w:before="0" w:after="160"/>
                  <w:ind w:left="360" w:hanging="360"/>
                  <w:jc w:val="left"/>
                </w:pPr>
              </w:pPrChange>
            </w:pPr>
            <w:r w:rsidRPr="001C3B34">
              <w:t>View Profile menu item</w:t>
            </w:r>
          </w:p>
          <w:p w14:paraId="5B7BADF7" w14:textId="77777777" w:rsidR="00090D67" w:rsidRPr="001C3B34" w:rsidRDefault="00090D67" w:rsidP="00D77317">
            <w:pPr>
              <w:pStyle w:val="ListParagraph"/>
              <w:numPr>
                <w:ilvl w:val="0"/>
                <w:numId w:val="72"/>
              </w:numPr>
              <w:spacing w:before="0" w:after="160"/>
              <w:jc w:val="left"/>
              <w:pPrChange w:id="280" w:author="Ngọc Mạnh Lưu" w:date="2015-12-13T23:56:00Z">
                <w:pPr>
                  <w:pStyle w:val="ListParagraph"/>
                  <w:numPr>
                    <w:numId w:val="73"/>
                  </w:numPr>
                  <w:spacing w:before="0" w:after="160"/>
                  <w:ind w:left="360" w:hanging="360"/>
                  <w:jc w:val="left"/>
                </w:pPr>
              </w:pPrChange>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D77317">
            <w:pPr>
              <w:pStyle w:val="ListParagraph"/>
              <w:numPr>
                <w:ilvl w:val="0"/>
                <w:numId w:val="72"/>
              </w:numPr>
              <w:spacing w:before="0" w:after="160"/>
              <w:jc w:val="left"/>
              <w:pPrChange w:id="281" w:author="Ngọc Mạnh Lưu" w:date="2015-12-13T23:56:00Z">
                <w:pPr>
                  <w:pStyle w:val="ListParagraph"/>
                  <w:numPr>
                    <w:numId w:val="73"/>
                  </w:numPr>
                  <w:spacing w:before="0" w:after="160"/>
                  <w:ind w:left="360" w:hanging="360"/>
                  <w:jc w:val="left"/>
                </w:pPr>
              </w:pPrChange>
            </w:pPr>
            <w:r w:rsidRPr="001C3B34">
              <w:t>Header</w:t>
            </w:r>
          </w:p>
          <w:p w14:paraId="36F6514F" w14:textId="77777777" w:rsidR="00090D67" w:rsidRPr="001C3B34" w:rsidRDefault="00090D67" w:rsidP="00D77317">
            <w:pPr>
              <w:pStyle w:val="ListParagraph"/>
              <w:numPr>
                <w:ilvl w:val="0"/>
                <w:numId w:val="72"/>
              </w:numPr>
              <w:spacing w:before="0" w:after="160"/>
              <w:jc w:val="left"/>
              <w:pPrChange w:id="282" w:author="Ngọc Mạnh Lưu" w:date="2015-12-13T23:56:00Z">
                <w:pPr>
                  <w:pStyle w:val="ListParagraph"/>
                  <w:numPr>
                    <w:numId w:val="73"/>
                  </w:numPr>
                  <w:spacing w:before="0" w:after="160"/>
                  <w:ind w:left="360" w:hanging="360"/>
                  <w:jc w:val="left"/>
                </w:pPr>
              </w:pPrChange>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69CEAB1B" w14:textId="59B5F6D4" w:rsidR="00D00A2C" w:rsidRPr="001A5962" w:rsidRDefault="00D00A2C" w:rsidP="001F2238">
      <w:pPr>
        <w:pStyle w:val="Heading6"/>
      </w:pPr>
      <w:r w:rsidRPr="001A5962">
        <w:t>UC01</w:t>
      </w:r>
      <w:r w:rsidR="002A530C">
        <w:rPr>
          <w:rFonts w:hint="eastAsia"/>
        </w:rPr>
        <w:t>5</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6E63C069"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5</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D77317">
            <w:pPr>
              <w:pStyle w:val="ListParagraph"/>
              <w:numPr>
                <w:ilvl w:val="0"/>
                <w:numId w:val="72"/>
              </w:numPr>
              <w:spacing w:before="0" w:after="160"/>
              <w:jc w:val="left"/>
              <w:pPrChange w:id="283" w:author="Ngọc Mạnh Lưu" w:date="2015-12-13T23:56:00Z">
                <w:pPr>
                  <w:pStyle w:val="ListParagraph"/>
                  <w:numPr>
                    <w:numId w:val="73"/>
                  </w:numPr>
                  <w:spacing w:before="0" w:after="160"/>
                  <w:ind w:left="360" w:hanging="360"/>
                  <w:jc w:val="left"/>
                </w:pPr>
              </w:pPrChange>
            </w:pPr>
            <w:r w:rsidRPr="001C3B34">
              <w:t>View Profile menu item</w:t>
            </w:r>
          </w:p>
          <w:p w14:paraId="3A241885" w14:textId="77777777" w:rsidR="00D00A2C" w:rsidRPr="001C3B34" w:rsidRDefault="00D00A2C" w:rsidP="00D77317">
            <w:pPr>
              <w:pStyle w:val="ListParagraph"/>
              <w:numPr>
                <w:ilvl w:val="0"/>
                <w:numId w:val="72"/>
              </w:numPr>
              <w:spacing w:before="0" w:after="160"/>
              <w:jc w:val="left"/>
              <w:pPrChange w:id="284" w:author="Ngọc Mạnh Lưu" w:date="2015-12-13T23:56:00Z">
                <w:pPr>
                  <w:pStyle w:val="ListParagraph"/>
                  <w:numPr>
                    <w:numId w:val="73"/>
                  </w:numPr>
                  <w:spacing w:before="0" w:after="160"/>
                  <w:ind w:left="360" w:hanging="360"/>
                  <w:jc w:val="left"/>
                </w:pPr>
              </w:pPrChange>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D77317">
            <w:pPr>
              <w:pStyle w:val="ListParagraph"/>
              <w:numPr>
                <w:ilvl w:val="0"/>
                <w:numId w:val="72"/>
              </w:numPr>
              <w:spacing w:before="0" w:after="160"/>
              <w:jc w:val="left"/>
              <w:pPrChange w:id="285" w:author="Ngọc Mạnh Lưu" w:date="2015-12-13T23:56:00Z">
                <w:pPr>
                  <w:pStyle w:val="ListParagraph"/>
                  <w:numPr>
                    <w:numId w:val="73"/>
                  </w:numPr>
                  <w:spacing w:before="0" w:after="160"/>
                  <w:ind w:left="360" w:hanging="360"/>
                  <w:jc w:val="left"/>
                </w:pPr>
              </w:pPrChange>
            </w:pPr>
            <w:r w:rsidRPr="001C3B34">
              <w:t>Header</w:t>
            </w:r>
          </w:p>
          <w:p w14:paraId="73719AF8" w14:textId="77777777" w:rsidR="00D00A2C" w:rsidRPr="001C3B34" w:rsidRDefault="00D00A2C" w:rsidP="00D77317">
            <w:pPr>
              <w:pStyle w:val="ListParagraph"/>
              <w:numPr>
                <w:ilvl w:val="0"/>
                <w:numId w:val="72"/>
              </w:numPr>
              <w:spacing w:before="0" w:after="160"/>
              <w:jc w:val="left"/>
              <w:pPrChange w:id="286" w:author="Ngọc Mạnh Lưu" w:date="2015-12-13T23:56:00Z">
                <w:pPr>
                  <w:pStyle w:val="ListParagraph"/>
                  <w:numPr>
                    <w:numId w:val="73"/>
                  </w:numPr>
                  <w:spacing w:before="0" w:after="160"/>
                  <w:ind w:left="360" w:hanging="360"/>
                  <w:jc w:val="left"/>
                </w:pPr>
              </w:pPrChange>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23969039" w14:textId="15B3E5C7" w:rsidR="00776371" w:rsidRPr="001A5962" w:rsidRDefault="00776371" w:rsidP="001F2238">
      <w:pPr>
        <w:pStyle w:val="Heading6"/>
      </w:pPr>
      <w:r w:rsidRPr="001A5962">
        <w:t>UC01</w:t>
      </w:r>
      <w:r w:rsidR="002A530C">
        <w:rPr>
          <w:rFonts w:hint="eastAsia"/>
        </w:rPr>
        <w:t>6</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4A19AD5B"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6</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D77317">
            <w:pPr>
              <w:pStyle w:val="ListParagraph"/>
              <w:numPr>
                <w:ilvl w:val="0"/>
                <w:numId w:val="72"/>
              </w:numPr>
              <w:spacing w:before="0" w:after="160"/>
              <w:jc w:val="left"/>
              <w:pPrChange w:id="287" w:author="Ngọc Mạnh Lưu" w:date="2015-12-13T23:56:00Z">
                <w:pPr>
                  <w:pStyle w:val="ListParagraph"/>
                  <w:numPr>
                    <w:numId w:val="73"/>
                  </w:numPr>
                  <w:spacing w:before="0" w:after="160"/>
                  <w:ind w:left="360" w:hanging="360"/>
                  <w:jc w:val="left"/>
                </w:pPr>
              </w:pPrChange>
            </w:pPr>
            <w:r w:rsidRPr="001C3B34">
              <w:t>View Profile menu item</w:t>
            </w:r>
          </w:p>
          <w:p w14:paraId="3CF3B4E7" w14:textId="77777777" w:rsidR="00776371" w:rsidRPr="001C3B34" w:rsidRDefault="00776371" w:rsidP="00D77317">
            <w:pPr>
              <w:pStyle w:val="ListParagraph"/>
              <w:numPr>
                <w:ilvl w:val="0"/>
                <w:numId w:val="72"/>
              </w:numPr>
              <w:spacing w:before="0" w:after="160"/>
              <w:jc w:val="left"/>
              <w:pPrChange w:id="288" w:author="Ngọc Mạnh Lưu" w:date="2015-12-13T23:56:00Z">
                <w:pPr>
                  <w:pStyle w:val="ListParagraph"/>
                  <w:numPr>
                    <w:numId w:val="73"/>
                  </w:numPr>
                  <w:spacing w:before="0" w:after="160"/>
                  <w:ind w:left="360" w:hanging="360"/>
                  <w:jc w:val="left"/>
                </w:pPr>
              </w:pPrChange>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D77317">
            <w:pPr>
              <w:pStyle w:val="ListParagraph"/>
              <w:numPr>
                <w:ilvl w:val="0"/>
                <w:numId w:val="72"/>
              </w:numPr>
              <w:spacing w:before="0" w:after="160"/>
              <w:jc w:val="left"/>
              <w:pPrChange w:id="289" w:author="Ngọc Mạnh Lưu" w:date="2015-12-13T23:56:00Z">
                <w:pPr>
                  <w:pStyle w:val="ListParagraph"/>
                  <w:numPr>
                    <w:numId w:val="73"/>
                  </w:numPr>
                  <w:spacing w:before="0" w:after="160"/>
                  <w:ind w:left="360" w:hanging="360"/>
                  <w:jc w:val="left"/>
                </w:pPr>
              </w:pPrChange>
            </w:pPr>
            <w:r w:rsidRPr="001C3B34">
              <w:t>Header</w:t>
            </w:r>
          </w:p>
          <w:p w14:paraId="6E6B8911" w14:textId="77777777" w:rsidR="00776371" w:rsidRPr="001C3B34" w:rsidRDefault="00776371" w:rsidP="00D77317">
            <w:pPr>
              <w:pStyle w:val="ListParagraph"/>
              <w:numPr>
                <w:ilvl w:val="0"/>
                <w:numId w:val="72"/>
              </w:numPr>
              <w:spacing w:before="0" w:after="160"/>
              <w:jc w:val="left"/>
              <w:pPrChange w:id="290" w:author="Ngọc Mạnh Lưu" w:date="2015-12-13T23:56:00Z">
                <w:pPr>
                  <w:pStyle w:val="ListParagraph"/>
                  <w:numPr>
                    <w:numId w:val="73"/>
                  </w:numPr>
                  <w:spacing w:before="0" w:after="160"/>
                  <w:ind w:left="360" w:hanging="360"/>
                  <w:jc w:val="left"/>
                </w:pPr>
              </w:pPrChange>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1EA1EB0D" w14:textId="7DE9DDE6" w:rsidR="005F62BC" w:rsidRPr="001A5962" w:rsidRDefault="005F62BC" w:rsidP="001F2238">
      <w:pPr>
        <w:pStyle w:val="Heading6"/>
      </w:pPr>
      <w:r w:rsidRPr="001A5962">
        <w:t>UC01</w:t>
      </w:r>
      <w:r w:rsidR="002A530C">
        <w:rPr>
          <w:rFonts w:hint="eastAsia"/>
        </w:rPr>
        <w:t>7</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6FEAB802"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7</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D77317">
            <w:pPr>
              <w:pStyle w:val="ListParagraph"/>
              <w:numPr>
                <w:ilvl w:val="0"/>
                <w:numId w:val="73"/>
              </w:numPr>
              <w:spacing w:before="0" w:after="160"/>
              <w:jc w:val="left"/>
              <w:pPrChange w:id="291" w:author="Ngọc Mạnh Lưu" w:date="2015-12-13T23:56:00Z">
                <w:pPr>
                  <w:pStyle w:val="ListParagraph"/>
                  <w:numPr>
                    <w:numId w:val="74"/>
                  </w:numPr>
                  <w:spacing w:before="0" w:after="160"/>
                  <w:ind w:left="360" w:hanging="360"/>
                  <w:jc w:val="left"/>
                </w:pPr>
              </w:pPrChange>
            </w:pPr>
            <w:r w:rsidRPr="001C3B34">
              <w:t>DDL website is available</w:t>
            </w:r>
          </w:p>
          <w:p w14:paraId="6EC60C66" w14:textId="77777777" w:rsidR="005F62BC" w:rsidRPr="001C3B34" w:rsidRDefault="005F62BC" w:rsidP="00D77317">
            <w:pPr>
              <w:pStyle w:val="ListParagraph"/>
              <w:numPr>
                <w:ilvl w:val="0"/>
                <w:numId w:val="73"/>
              </w:numPr>
              <w:spacing w:before="0" w:after="160"/>
              <w:jc w:val="left"/>
              <w:pPrChange w:id="292" w:author="Ngọc Mạnh Lưu" w:date="2015-12-13T23:56:00Z">
                <w:pPr>
                  <w:pStyle w:val="ListParagraph"/>
                  <w:numPr>
                    <w:numId w:val="74"/>
                  </w:numPr>
                  <w:spacing w:before="0" w:after="160"/>
                  <w:ind w:left="360" w:hanging="360"/>
                  <w:jc w:val="left"/>
                </w:pPr>
              </w:pPrChange>
            </w:pPr>
            <w:r w:rsidRPr="001C3B34">
              <w:t>User browsed DDL website</w:t>
            </w:r>
          </w:p>
          <w:p w14:paraId="3ED689FC" w14:textId="77777777" w:rsidR="005F62BC" w:rsidRPr="001C3B34" w:rsidRDefault="005F62BC" w:rsidP="00D77317">
            <w:pPr>
              <w:pStyle w:val="ListParagraph"/>
              <w:numPr>
                <w:ilvl w:val="0"/>
                <w:numId w:val="73"/>
              </w:numPr>
              <w:spacing w:before="0" w:after="160"/>
              <w:jc w:val="left"/>
              <w:pPrChange w:id="293" w:author="Ngọc Mạnh Lưu" w:date="2015-12-13T23:56:00Z">
                <w:pPr>
                  <w:pStyle w:val="ListParagraph"/>
                  <w:numPr>
                    <w:numId w:val="74"/>
                  </w:numPr>
                  <w:spacing w:before="0" w:after="160"/>
                  <w:ind w:left="360" w:hanging="360"/>
                  <w:jc w:val="left"/>
                </w:pPr>
              </w:pPrChange>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D77317">
            <w:pPr>
              <w:pStyle w:val="ListParagraph"/>
              <w:numPr>
                <w:ilvl w:val="0"/>
                <w:numId w:val="72"/>
              </w:numPr>
              <w:spacing w:before="0" w:after="160"/>
              <w:jc w:val="left"/>
              <w:pPrChange w:id="294" w:author="Ngọc Mạnh Lưu" w:date="2015-12-13T23:56:00Z">
                <w:pPr>
                  <w:pStyle w:val="ListParagraph"/>
                  <w:numPr>
                    <w:numId w:val="73"/>
                  </w:numPr>
                  <w:spacing w:before="0" w:after="160"/>
                  <w:ind w:left="360" w:hanging="360"/>
                  <w:jc w:val="left"/>
                </w:pPr>
              </w:pPrChange>
            </w:pPr>
            <w:r w:rsidRPr="001C3B34">
              <w:t>View Profile menu item</w:t>
            </w:r>
          </w:p>
          <w:p w14:paraId="4FA47662" w14:textId="77777777" w:rsidR="005F62BC" w:rsidRPr="001C3B34" w:rsidRDefault="005F62BC" w:rsidP="00D77317">
            <w:pPr>
              <w:pStyle w:val="ListParagraph"/>
              <w:numPr>
                <w:ilvl w:val="0"/>
                <w:numId w:val="72"/>
              </w:numPr>
              <w:spacing w:before="0" w:after="160"/>
              <w:jc w:val="left"/>
              <w:pPrChange w:id="295" w:author="Ngọc Mạnh Lưu" w:date="2015-12-13T23:56:00Z">
                <w:pPr>
                  <w:pStyle w:val="ListParagraph"/>
                  <w:numPr>
                    <w:numId w:val="73"/>
                  </w:numPr>
                  <w:spacing w:before="0" w:after="160"/>
                  <w:ind w:left="360" w:hanging="360"/>
                  <w:jc w:val="left"/>
                </w:pPr>
              </w:pPrChange>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D77317">
            <w:pPr>
              <w:pStyle w:val="ListParagraph"/>
              <w:numPr>
                <w:ilvl w:val="0"/>
                <w:numId w:val="72"/>
              </w:numPr>
              <w:spacing w:before="0" w:after="160"/>
              <w:jc w:val="left"/>
              <w:pPrChange w:id="296" w:author="Ngọc Mạnh Lưu" w:date="2015-12-13T23:56:00Z">
                <w:pPr>
                  <w:pStyle w:val="ListParagraph"/>
                  <w:numPr>
                    <w:numId w:val="73"/>
                  </w:numPr>
                  <w:spacing w:before="0" w:after="160"/>
                  <w:ind w:left="360" w:hanging="360"/>
                  <w:jc w:val="left"/>
                </w:pPr>
              </w:pPrChange>
            </w:pPr>
            <w:r w:rsidRPr="001C3B34">
              <w:t>Header</w:t>
            </w:r>
          </w:p>
          <w:p w14:paraId="2D3AFBAD" w14:textId="77777777" w:rsidR="005F62BC" w:rsidRPr="001C3B34" w:rsidRDefault="005F62BC" w:rsidP="00D77317">
            <w:pPr>
              <w:pStyle w:val="ListParagraph"/>
              <w:numPr>
                <w:ilvl w:val="0"/>
                <w:numId w:val="72"/>
              </w:numPr>
              <w:spacing w:before="0" w:after="160"/>
              <w:jc w:val="left"/>
              <w:pPrChange w:id="297" w:author="Ngọc Mạnh Lưu" w:date="2015-12-13T23:56:00Z">
                <w:pPr>
                  <w:pStyle w:val="ListParagraph"/>
                  <w:numPr>
                    <w:numId w:val="73"/>
                  </w:numPr>
                  <w:spacing w:before="0" w:after="160"/>
                  <w:ind w:left="360" w:hanging="360"/>
                  <w:jc w:val="left"/>
                </w:pPr>
              </w:pPrChange>
            </w:pPr>
            <w:r w:rsidRPr="001C3B34">
              <w:t>Cover image label</w:t>
            </w:r>
          </w:p>
          <w:p w14:paraId="0C0300D7" w14:textId="52A4352F" w:rsidR="005F62BC" w:rsidRPr="001C3B34" w:rsidRDefault="005F62BC" w:rsidP="00D77317">
            <w:pPr>
              <w:pStyle w:val="ListParagraph"/>
              <w:numPr>
                <w:ilvl w:val="0"/>
                <w:numId w:val="72"/>
              </w:numPr>
              <w:spacing w:before="0" w:after="160"/>
              <w:jc w:val="left"/>
              <w:pPrChange w:id="298" w:author="Ngọc Mạnh Lưu" w:date="2015-12-13T23:56:00Z">
                <w:pPr>
                  <w:pStyle w:val="ListParagraph"/>
                  <w:numPr>
                    <w:numId w:val="73"/>
                  </w:numPr>
                  <w:spacing w:before="0" w:after="160"/>
                  <w:ind w:left="360" w:hanging="360"/>
                  <w:jc w:val="left"/>
                </w:pPr>
              </w:pPrChange>
            </w:pPr>
            <w:r w:rsidRPr="001C3B34">
              <w:t>Profile panel</w:t>
            </w:r>
          </w:p>
          <w:p w14:paraId="6A43E416" w14:textId="77777777" w:rsidR="005F62BC" w:rsidRPr="001C3B34" w:rsidRDefault="005F62BC" w:rsidP="00D77317">
            <w:pPr>
              <w:pStyle w:val="ListParagraph"/>
              <w:numPr>
                <w:ilvl w:val="0"/>
                <w:numId w:val="72"/>
              </w:numPr>
              <w:spacing w:before="0" w:after="160"/>
              <w:jc w:val="left"/>
              <w:pPrChange w:id="299" w:author="Ngọc Mạnh Lưu" w:date="2015-12-13T23:56:00Z">
                <w:pPr>
                  <w:pStyle w:val="ListParagraph"/>
                  <w:numPr>
                    <w:numId w:val="73"/>
                  </w:numPr>
                  <w:spacing w:before="0" w:after="160"/>
                  <w:ind w:left="360" w:hanging="360"/>
                  <w:jc w:val="left"/>
                </w:pPr>
              </w:pPrChange>
            </w:pPr>
            <w:r w:rsidRPr="001C3B34">
              <w:t>Facebook connect status</w:t>
            </w:r>
          </w:p>
          <w:p w14:paraId="499211BC" w14:textId="77777777" w:rsidR="005F62BC" w:rsidRPr="001C3B34" w:rsidRDefault="005F62BC" w:rsidP="00D77317">
            <w:pPr>
              <w:pStyle w:val="ListParagraph"/>
              <w:numPr>
                <w:ilvl w:val="0"/>
                <w:numId w:val="72"/>
              </w:numPr>
              <w:spacing w:before="0" w:after="160"/>
              <w:jc w:val="left"/>
              <w:pPrChange w:id="300" w:author="Ngọc Mạnh Lưu" w:date="2015-12-13T23:56:00Z">
                <w:pPr>
                  <w:pStyle w:val="ListParagraph"/>
                  <w:numPr>
                    <w:numId w:val="73"/>
                  </w:numPr>
                  <w:spacing w:before="0" w:after="160"/>
                  <w:ind w:left="360" w:hanging="360"/>
                  <w:jc w:val="left"/>
                </w:pPr>
              </w:pPrChange>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444373C" w:rsidR="009C768C" w:rsidRDefault="009C768C" w:rsidP="001F2238">
      <w:pPr>
        <w:pStyle w:val="Heading6"/>
      </w:pPr>
      <w:r>
        <w:t>UC0</w:t>
      </w:r>
      <w:r w:rsidR="002A530C">
        <w:rPr>
          <w:rFonts w:hint="eastAsia"/>
        </w:rPr>
        <w:t>18</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5A472695"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18</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D77317">
            <w:pPr>
              <w:pStyle w:val="ListParagraph"/>
              <w:numPr>
                <w:ilvl w:val="0"/>
                <w:numId w:val="72"/>
              </w:numPr>
              <w:spacing w:before="0" w:after="160"/>
              <w:jc w:val="left"/>
              <w:pPrChange w:id="301" w:author="Ngọc Mạnh Lưu" w:date="2015-12-13T23:56:00Z">
                <w:pPr>
                  <w:pStyle w:val="ListParagraph"/>
                  <w:numPr>
                    <w:numId w:val="73"/>
                  </w:numPr>
                  <w:spacing w:before="0" w:after="160"/>
                  <w:ind w:left="360" w:hanging="360"/>
                  <w:jc w:val="left"/>
                </w:pPr>
              </w:pPrChange>
            </w:pPr>
            <w:r w:rsidRPr="001C3B34">
              <w:t>View Profile menu item</w:t>
            </w:r>
          </w:p>
          <w:p w14:paraId="048D143E" w14:textId="77777777" w:rsidR="009C768C" w:rsidRPr="001C3B34" w:rsidRDefault="009C768C" w:rsidP="00D77317">
            <w:pPr>
              <w:pStyle w:val="ListParagraph"/>
              <w:numPr>
                <w:ilvl w:val="0"/>
                <w:numId w:val="72"/>
              </w:numPr>
              <w:spacing w:before="0" w:after="160"/>
              <w:jc w:val="left"/>
              <w:pPrChange w:id="302" w:author="Ngọc Mạnh Lưu" w:date="2015-12-13T23:56:00Z">
                <w:pPr>
                  <w:pStyle w:val="ListParagraph"/>
                  <w:numPr>
                    <w:numId w:val="73"/>
                  </w:numPr>
                  <w:spacing w:before="0" w:after="160"/>
                  <w:ind w:left="360" w:hanging="360"/>
                  <w:jc w:val="left"/>
                </w:pPr>
              </w:pPrChange>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D77317">
            <w:pPr>
              <w:pStyle w:val="ListParagraph"/>
              <w:numPr>
                <w:ilvl w:val="0"/>
                <w:numId w:val="72"/>
              </w:numPr>
              <w:spacing w:before="0" w:after="160"/>
              <w:jc w:val="left"/>
              <w:pPrChange w:id="303" w:author="Ngọc Mạnh Lưu" w:date="2015-12-13T23:56:00Z">
                <w:pPr>
                  <w:pStyle w:val="ListParagraph"/>
                  <w:numPr>
                    <w:numId w:val="73"/>
                  </w:numPr>
                  <w:spacing w:before="0" w:after="160"/>
                  <w:ind w:left="360" w:hanging="360"/>
                  <w:jc w:val="left"/>
                </w:pPr>
              </w:pPrChange>
            </w:pPr>
            <w:r w:rsidRPr="001C3B34">
              <w:t>Header</w:t>
            </w:r>
          </w:p>
          <w:p w14:paraId="6B4B37D1" w14:textId="77777777" w:rsidR="009C768C" w:rsidRPr="001C3B34" w:rsidRDefault="009C768C" w:rsidP="00D77317">
            <w:pPr>
              <w:pStyle w:val="ListParagraph"/>
              <w:numPr>
                <w:ilvl w:val="0"/>
                <w:numId w:val="72"/>
              </w:numPr>
              <w:spacing w:before="0" w:after="160"/>
              <w:jc w:val="left"/>
              <w:pPrChange w:id="304" w:author="Ngọc Mạnh Lưu" w:date="2015-12-13T23:56:00Z">
                <w:pPr>
                  <w:pStyle w:val="ListParagraph"/>
                  <w:numPr>
                    <w:numId w:val="73"/>
                  </w:numPr>
                  <w:spacing w:before="0" w:after="160"/>
                  <w:ind w:left="360" w:hanging="360"/>
                  <w:jc w:val="left"/>
                </w:pPr>
              </w:pPrChange>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E68CD0A" w14:textId="63951601" w:rsidR="0027204A" w:rsidRDefault="0027204A" w:rsidP="001F2238">
      <w:pPr>
        <w:pStyle w:val="Heading6"/>
      </w:pPr>
      <w:r>
        <w:t>UC0</w:t>
      </w:r>
      <w:r w:rsidR="002A530C">
        <w:rPr>
          <w:rFonts w:hint="eastAsia"/>
        </w:rPr>
        <w:t>19</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0CF96A70"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sidR="002A530C">
              <w:rPr>
                <w:rFonts w:ascii="Times New Roman" w:hAnsi="Times New Roman" w:cs="Times New Roman" w:hint="eastAsia"/>
              </w:rPr>
              <w:t>19</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D77317">
            <w:pPr>
              <w:pStyle w:val="ListParagraph"/>
              <w:numPr>
                <w:ilvl w:val="0"/>
                <w:numId w:val="72"/>
              </w:numPr>
              <w:spacing w:before="0" w:after="160"/>
              <w:jc w:val="left"/>
              <w:pPrChange w:id="305" w:author="Ngọc Mạnh Lưu" w:date="2015-12-13T23:56:00Z">
                <w:pPr>
                  <w:pStyle w:val="ListParagraph"/>
                  <w:numPr>
                    <w:numId w:val="73"/>
                  </w:numPr>
                  <w:spacing w:before="0" w:after="160"/>
                  <w:ind w:left="360" w:hanging="360"/>
                  <w:jc w:val="left"/>
                </w:pPr>
              </w:pPrChange>
            </w:pPr>
            <w:r w:rsidRPr="001C3B34">
              <w:lastRenderedPageBreak/>
              <w:t>View Profile menu item</w:t>
            </w:r>
          </w:p>
          <w:p w14:paraId="5113350D" w14:textId="77777777" w:rsidR="0027204A" w:rsidRPr="001C3B34" w:rsidRDefault="0027204A" w:rsidP="00D77317">
            <w:pPr>
              <w:pStyle w:val="ListParagraph"/>
              <w:numPr>
                <w:ilvl w:val="0"/>
                <w:numId w:val="72"/>
              </w:numPr>
              <w:spacing w:before="0" w:after="160"/>
              <w:jc w:val="left"/>
              <w:pPrChange w:id="306" w:author="Ngọc Mạnh Lưu" w:date="2015-12-13T23:56:00Z">
                <w:pPr>
                  <w:pStyle w:val="ListParagraph"/>
                  <w:numPr>
                    <w:numId w:val="73"/>
                  </w:numPr>
                  <w:spacing w:before="0" w:after="160"/>
                  <w:ind w:left="360" w:hanging="360"/>
                  <w:jc w:val="left"/>
                </w:pPr>
              </w:pPrChange>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D77317">
            <w:pPr>
              <w:pStyle w:val="ListParagraph"/>
              <w:numPr>
                <w:ilvl w:val="0"/>
                <w:numId w:val="72"/>
              </w:numPr>
              <w:spacing w:before="0" w:after="160"/>
              <w:jc w:val="left"/>
              <w:pPrChange w:id="307" w:author="Ngọc Mạnh Lưu" w:date="2015-12-13T23:56:00Z">
                <w:pPr>
                  <w:pStyle w:val="ListParagraph"/>
                  <w:numPr>
                    <w:numId w:val="73"/>
                  </w:numPr>
                  <w:spacing w:before="0" w:after="160"/>
                  <w:ind w:left="360" w:hanging="360"/>
                  <w:jc w:val="left"/>
                </w:pPr>
              </w:pPrChange>
            </w:pPr>
            <w:r w:rsidRPr="001C3B34">
              <w:t>Header</w:t>
            </w:r>
          </w:p>
          <w:p w14:paraId="4DD0E7D1" w14:textId="77777777" w:rsidR="0027204A" w:rsidRPr="001C3B34" w:rsidRDefault="0027204A" w:rsidP="00D77317">
            <w:pPr>
              <w:pStyle w:val="ListParagraph"/>
              <w:numPr>
                <w:ilvl w:val="0"/>
                <w:numId w:val="72"/>
              </w:numPr>
              <w:spacing w:before="0" w:after="160"/>
              <w:jc w:val="left"/>
              <w:pPrChange w:id="308" w:author="Ngọc Mạnh Lưu" w:date="2015-12-13T23:56:00Z">
                <w:pPr>
                  <w:pStyle w:val="ListParagraph"/>
                  <w:numPr>
                    <w:numId w:val="73"/>
                  </w:numPr>
                  <w:spacing w:before="0" w:after="160"/>
                  <w:ind w:left="360" w:hanging="360"/>
                  <w:jc w:val="left"/>
                </w:pPr>
              </w:pPrChange>
            </w:pPr>
            <w:r w:rsidRPr="001C3B34">
              <w:t>Password and new password text box</w:t>
            </w:r>
          </w:p>
          <w:p w14:paraId="625A1B8F" w14:textId="77777777" w:rsidR="0027204A" w:rsidRPr="001C3B34" w:rsidRDefault="0027204A" w:rsidP="00D77317">
            <w:pPr>
              <w:pStyle w:val="ListParagraph"/>
              <w:numPr>
                <w:ilvl w:val="0"/>
                <w:numId w:val="72"/>
              </w:numPr>
              <w:spacing w:before="0" w:after="160"/>
              <w:jc w:val="left"/>
              <w:pPrChange w:id="309" w:author="Ngọc Mạnh Lưu" w:date="2015-12-13T23:56:00Z">
                <w:pPr>
                  <w:pStyle w:val="ListParagraph"/>
                  <w:numPr>
                    <w:numId w:val="73"/>
                  </w:numPr>
                  <w:spacing w:before="0" w:after="160"/>
                  <w:ind w:left="360" w:hanging="360"/>
                  <w:jc w:val="left"/>
                </w:pPr>
              </w:pPrChange>
            </w:pPr>
            <w:r w:rsidRPr="001C3B34">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lastRenderedPageBreak/>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52AFE88A" w:rsidR="00124176" w:rsidRPr="002229D6" w:rsidRDefault="00124176" w:rsidP="001F2238">
      <w:pPr>
        <w:pStyle w:val="Heading6"/>
      </w:pPr>
      <w:r>
        <w:t>UC0</w:t>
      </w:r>
      <w:r w:rsidR="002A530C">
        <w:rPr>
          <w:rFonts w:hint="eastAsia"/>
        </w:rPr>
        <w:t>20</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4063CA9E"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20</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03B42AAC" w14:textId="0F7AFA66" w:rsidR="00124176" w:rsidRPr="002229D6" w:rsidRDefault="00124176" w:rsidP="001F2238">
      <w:pPr>
        <w:pStyle w:val="Heading6"/>
      </w:pPr>
      <w:r>
        <w:t>UC0</w:t>
      </w:r>
      <w:r w:rsidR="002A530C">
        <w:rPr>
          <w:rFonts w:hint="eastAsia"/>
        </w:rPr>
        <w:t>21</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54F73C4C"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21</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D77317">
            <w:pPr>
              <w:pStyle w:val="ListParagraph"/>
              <w:numPr>
                <w:ilvl w:val="0"/>
                <w:numId w:val="74"/>
              </w:numPr>
              <w:spacing w:before="0" w:after="160"/>
              <w:jc w:val="left"/>
              <w:pPrChange w:id="310" w:author="Ngọc Mạnh Lưu" w:date="2015-12-13T23:56:00Z">
                <w:pPr>
                  <w:pStyle w:val="ListParagraph"/>
                  <w:numPr>
                    <w:numId w:val="75"/>
                  </w:numPr>
                  <w:spacing w:before="0" w:after="160"/>
                  <w:ind w:left="360" w:hanging="360"/>
                  <w:jc w:val="left"/>
                </w:pPr>
              </w:pPrChange>
            </w:pPr>
            <w:r w:rsidRPr="001C3B34">
              <w:t>DDL website is available</w:t>
            </w:r>
          </w:p>
          <w:p w14:paraId="07DB2D45" w14:textId="77777777" w:rsidR="00124176" w:rsidRPr="001C3B34" w:rsidRDefault="00124176" w:rsidP="00D77317">
            <w:pPr>
              <w:pStyle w:val="ListParagraph"/>
              <w:numPr>
                <w:ilvl w:val="0"/>
                <w:numId w:val="74"/>
              </w:numPr>
              <w:spacing w:before="0" w:after="160"/>
              <w:jc w:val="left"/>
              <w:pPrChange w:id="311" w:author="Ngọc Mạnh Lưu" w:date="2015-12-13T23:56:00Z">
                <w:pPr>
                  <w:pStyle w:val="ListParagraph"/>
                  <w:numPr>
                    <w:numId w:val="75"/>
                  </w:numPr>
                  <w:spacing w:before="0" w:after="160"/>
                  <w:ind w:left="360" w:hanging="360"/>
                  <w:jc w:val="left"/>
                </w:pPr>
              </w:pPrChange>
            </w:pPr>
            <w:r w:rsidRPr="001C3B34">
              <w:t>User browsed DDL website</w:t>
            </w:r>
          </w:p>
          <w:p w14:paraId="7E6473CC" w14:textId="77777777" w:rsidR="00124176" w:rsidRPr="001C3B34" w:rsidRDefault="00124176" w:rsidP="00D77317">
            <w:pPr>
              <w:pStyle w:val="ListParagraph"/>
              <w:numPr>
                <w:ilvl w:val="0"/>
                <w:numId w:val="74"/>
              </w:numPr>
              <w:spacing w:before="0" w:after="160"/>
              <w:jc w:val="left"/>
              <w:pPrChange w:id="312" w:author="Ngọc Mạnh Lưu" w:date="2015-12-13T23:56:00Z">
                <w:pPr>
                  <w:pStyle w:val="ListParagraph"/>
                  <w:numPr>
                    <w:numId w:val="75"/>
                  </w:numPr>
                  <w:spacing w:before="0" w:after="160"/>
                  <w:ind w:left="360" w:hanging="360"/>
                  <w:jc w:val="left"/>
                </w:pPr>
              </w:pPrChange>
            </w:pPr>
            <w:r w:rsidRPr="001C3B34">
              <w:t>User logged in to system</w:t>
            </w:r>
          </w:p>
          <w:p w14:paraId="6EBB611A" w14:textId="77777777" w:rsidR="00124176" w:rsidRPr="001C3B34" w:rsidRDefault="00124176" w:rsidP="00D77317">
            <w:pPr>
              <w:pStyle w:val="ListParagraph"/>
              <w:numPr>
                <w:ilvl w:val="0"/>
                <w:numId w:val="74"/>
              </w:numPr>
              <w:spacing w:before="0" w:after="160"/>
              <w:jc w:val="left"/>
              <w:pPrChange w:id="313" w:author="Ngọc Mạnh Lưu" w:date="2015-12-13T23:56:00Z">
                <w:pPr>
                  <w:pStyle w:val="ListParagraph"/>
                  <w:numPr>
                    <w:numId w:val="75"/>
                  </w:numPr>
                  <w:spacing w:before="0" w:after="160"/>
                  <w:ind w:left="360" w:hanging="360"/>
                  <w:jc w:val="left"/>
                </w:pPr>
              </w:pPrChange>
            </w:pPr>
            <w:r w:rsidRPr="001C3B34">
              <w:lastRenderedPageBreak/>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D77317">
            <w:pPr>
              <w:pStyle w:val="ListParagraph"/>
              <w:numPr>
                <w:ilvl w:val="0"/>
                <w:numId w:val="75"/>
              </w:numPr>
              <w:spacing w:before="0" w:after="160"/>
              <w:jc w:val="left"/>
              <w:pPrChange w:id="314" w:author="Ngọc Mạnh Lưu" w:date="2015-12-13T23:56:00Z">
                <w:pPr>
                  <w:pStyle w:val="ListParagraph"/>
                  <w:numPr>
                    <w:numId w:val="76"/>
                  </w:numPr>
                  <w:spacing w:before="0" w:after="160"/>
                  <w:ind w:hanging="360"/>
                  <w:jc w:val="left"/>
                </w:pPr>
              </w:pPrChange>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D77317">
            <w:pPr>
              <w:pStyle w:val="ListParagraph"/>
              <w:numPr>
                <w:ilvl w:val="0"/>
                <w:numId w:val="75"/>
              </w:numPr>
              <w:spacing w:before="0" w:after="160"/>
              <w:jc w:val="left"/>
              <w:pPrChange w:id="315" w:author="Ngọc Mạnh Lưu" w:date="2015-12-13T23:56:00Z">
                <w:pPr>
                  <w:pStyle w:val="ListParagraph"/>
                  <w:numPr>
                    <w:numId w:val="76"/>
                  </w:numPr>
                  <w:spacing w:before="0" w:after="160"/>
                  <w:ind w:hanging="360"/>
                  <w:jc w:val="left"/>
                </w:pPr>
              </w:pPrChange>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D77317">
            <w:pPr>
              <w:pStyle w:val="ListParagraph"/>
              <w:numPr>
                <w:ilvl w:val="0"/>
                <w:numId w:val="75"/>
              </w:numPr>
              <w:spacing w:before="0" w:after="160"/>
              <w:jc w:val="left"/>
              <w:pPrChange w:id="316" w:author="Ngọc Mạnh Lưu" w:date="2015-12-13T23:56:00Z">
                <w:pPr>
                  <w:pStyle w:val="ListParagraph"/>
                  <w:numPr>
                    <w:numId w:val="76"/>
                  </w:numPr>
                  <w:spacing w:before="0" w:after="160"/>
                  <w:ind w:hanging="360"/>
                  <w:jc w:val="left"/>
                </w:pPr>
              </w:pPrChange>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D77317">
            <w:pPr>
              <w:pStyle w:val="ListParagraph"/>
              <w:numPr>
                <w:ilvl w:val="0"/>
                <w:numId w:val="75"/>
              </w:numPr>
              <w:spacing w:before="0" w:after="160"/>
              <w:jc w:val="left"/>
              <w:pPrChange w:id="317" w:author="Ngọc Mạnh Lưu" w:date="2015-12-13T23:56:00Z">
                <w:pPr>
                  <w:pStyle w:val="ListParagraph"/>
                  <w:numPr>
                    <w:numId w:val="76"/>
                  </w:numPr>
                  <w:spacing w:before="0" w:after="160"/>
                  <w:ind w:hanging="360"/>
                  <w:jc w:val="left"/>
                </w:pPr>
              </w:pPrChange>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2A4E84CF" w:rsidR="00AF5D82" w:rsidRPr="002229D6" w:rsidRDefault="00AF5D82" w:rsidP="001F2238">
      <w:pPr>
        <w:pStyle w:val="Heading6"/>
      </w:pPr>
      <w:r>
        <w:lastRenderedPageBreak/>
        <w:t>UC0</w:t>
      </w:r>
      <w:r w:rsidR="002A530C">
        <w:rPr>
          <w:rFonts w:hint="eastAsia"/>
        </w:rPr>
        <w:t>22</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13DF8890"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22</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lastRenderedPageBreak/>
        <w:t xml:space="preserve"> </w:t>
      </w:r>
      <w:r w:rsidRPr="00B868DF">
        <w:t>Delete message Use case</w:t>
      </w:r>
    </w:p>
    <w:p w14:paraId="3EFF327C" w14:textId="33F2577C" w:rsidR="006B5D94" w:rsidRDefault="006B5D94" w:rsidP="001F2238">
      <w:pPr>
        <w:pStyle w:val="Heading5"/>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F980F4" w14:textId="07B4CE4A" w:rsidR="00A82E43" w:rsidRDefault="00A82E43" w:rsidP="001F2238">
      <w:pPr>
        <w:pStyle w:val="Heading6"/>
      </w:pPr>
      <w:r>
        <w:t>UC0</w:t>
      </w:r>
      <w:r w:rsidR="002A530C">
        <w:rPr>
          <w:rFonts w:hint="eastAsia"/>
        </w:rPr>
        <w:t>23</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287CC072"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23</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1695898" w14:textId="270132D6" w:rsidR="00F64AA4" w:rsidRDefault="00F64AA4" w:rsidP="001F2238">
      <w:pPr>
        <w:pStyle w:val="Heading6"/>
      </w:pPr>
      <w:r>
        <w:t>UC0</w:t>
      </w:r>
      <w:r w:rsidR="002A530C">
        <w:rPr>
          <w:rFonts w:hint="eastAsia"/>
        </w:rPr>
        <w:t>24</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344E2C09"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24</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4E300652" w14:textId="338A8CCC" w:rsidR="00DF063F" w:rsidRDefault="00DF063F" w:rsidP="001F2238">
      <w:pPr>
        <w:pStyle w:val="Heading6"/>
      </w:pPr>
      <w:r>
        <w:t>UC0</w:t>
      </w:r>
      <w:r w:rsidR="008F7B4E">
        <w:rPr>
          <w:rFonts w:hint="eastAsia"/>
        </w:rPr>
        <w:t>25</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20E8E7DB"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25</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557B30A0" w:rsidR="00D27341" w:rsidRDefault="00D27341" w:rsidP="001F2238">
      <w:pPr>
        <w:pStyle w:val="Heading6"/>
      </w:pPr>
      <w:r>
        <w:t>UC0</w:t>
      </w:r>
      <w:r w:rsidR="008F7B4E">
        <w:rPr>
          <w:rFonts w:hint="eastAsia"/>
        </w:rPr>
        <w:t>26</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62FF49ED"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26</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lastRenderedPageBreak/>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3E2236F2" w:rsidR="001367AA" w:rsidRDefault="001367AA" w:rsidP="001F2238">
      <w:pPr>
        <w:pStyle w:val="Heading6"/>
      </w:pPr>
      <w:r>
        <w:t>UC0</w:t>
      </w:r>
      <w:r w:rsidR="008F7B4E">
        <w:rPr>
          <w:rFonts w:hint="eastAsia"/>
        </w:rPr>
        <w:t>27</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4E2736BF"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27</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7ABE75A1" w:rsidR="001367AA" w:rsidRPr="00930A0D" w:rsidRDefault="001367AA" w:rsidP="001F2238">
      <w:pPr>
        <w:pStyle w:val="Heading6"/>
      </w:pPr>
      <w:r>
        <w:t>UC0</w:t>
      </w:r>
      <w:r w:rsidR="008F7B4E">
        <w:rPr>
          <w:rFonts w:hint="eastAsia"/>
        </w:rPr>
        <w:t>28</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19AAFC91" w:rsidR="001367AA" w:rsidRPr="001C3B34" w:rsidRDefault="001367AA" w:rsidP="003C08D9">
            <w:pPr>
              <w:spacing w:line="276" w:lineRule="auto"/>
              <w:rPr>
                <w:rFonts w:ascii="Times New Roman" w:hAnsi="Times New Roman" w:cs="Times New Roman"/>
              </w:rPr>
            </w:pPr>
            <w:r>
              <w:t>UC0</w:t>
            </w:r>
            <w:r w:rsidR="008F7B4E">
              <w:rPr>
                <w:rFonts w:hint="eastAsia"/>
              </w:rPr>
              <w:t>28</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26042EBD" w:rsidR="001367AA" w:rsidRPr="00930A0D" w:rsidRDefault="001367AA" w:rsidP="001F2238">
      <w:pPr>
        <w:pStyle w:val="Heading6"/>
      </w:pPr>
      <w:r>
        <w:t>UC0</w:t>
      </w:r>
      <w:r w:rsidR="008F7B4E">
        <w:rPr>
          <w:rFonts w:hint="eastAsia"/>
        </w:rPr>
        <w:t>29</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518E573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29</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036549AB" w:rsidR="001367AA" w:rsidRPr="00CA1F5B" w:rsidRDefault="001367AA" w:rsidP="001F2238">
      <w:pPr>
        <w:pStyle w:val="Heading6"/>
      </w:pPr>
      <w:r>
        <w:t>UC03</w:t>
      </w:r>
      <w:r w:rsidR="008F7B4E">
        <w:rPr>
          <w:rFonts w:hint="eastAsia"/>
        </w:rPr>
        <w:t>0</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1976C866"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30</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318" w:name="_Toc431981028"/>
      <w:r w:rsidRPr="00853051">
        <w:lastRenderedPageBreak/>
        <w:t>Administrator Group Function</w:t>
      </w:r>
      <w:bookmarkEnd w:id="318"/>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2C23525A" w:rsidR="003C08D9" w:rsidRDefault="003C08D9" w:rsidP="001F2238">
      <w:pPr>
        <w:pStyle w:val="Heading6"/>
      </w:pPr>
      <w:r>
        <w:t>UC0</w:t>
      </w:r>
      <w:r w:rsidR="00AC12BD">
        <w:rPr>
          <w:rFonts w:hint="eastAsia"/>
        </w:rPr>
        <w:t>31</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178"/>
        <w:gridCol w:w="2034"/>
        <w:gridCol w:w="2023"/>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086587E2" w:rsidR="003C08D9" w:rsidRPr="008F59AF" w:rsidRDefault="00AC12BD" w:rsidP="003C08D9">
            <w:pPr>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D77317">
            <w:pPr>
              <w:pStyle w:val="ListParagraph"/>
              <w:numPr>
                <w:ilvl w:val="0"/>
                <w:numId w:val="58"/>
              </w:numPr>
              <w:spacing w:before="0" w:after="160"/>
              <w:ind w:left="243" w:hanging="180"/>
              <w:jc w:val="left"/>
              <w:pPrChange w:id="319" w:author="Ngọc Mạnh Lưu" w:date="2015-12-13T23:56:00Z">
                <w:pPr>
                  <w:pStyle w:val="ListParagraph"/>
                  <w:numPr>
                    <w:numId w:val="59"/>
                  </w:numPr>
                  <w:spacing w:before="0" w:after="160"/>
                  <w:ind w:left="243" w:hanging="180"/>
                  <w:jc w:val="left"/>
                </w:pPr>
              </w:pPrChange>
            </w:pPr>
            <w:r>
              <w:t xml:space="preserve"> DDL</w:t>
            </w:r>
            <w:r w:rsidRPr="008F59AF">
              <w:t xml:space="preserve"> website is available</w:t>
            </w:r>
          </w:p>
          <w:p w14:paraId="587564EC" w14:textId="77777777" w:rsidR="003C08D9" w:rsidRDefault="003C08D9" w:rsidP="00D77317">
            <w:pPr>
              <w:pStyle w:val="ListParagraph"/>
              <w:numPr>
                <w:ilvl w:val="0"/>
                <w:numId w:val="58"/>
              </w:numPr>
              <w:spacing w:before="0" w:after="160"/>
              <w:ind w:left="243" w:hanging="180"/>
              <w:jc w:val="left"/>
              <w:pPrChange w:id="320" w:author="Ngọc Mạnh Lưu" w:date="2015-12-13T23:56:00Z">
                <w:pPr>
                  <w:pStyle w:val="ListParagraph"/>
                  <w:numPr>
                    <w:numId w:val="59"/>
                  </w:numPr>
                  <w:spacing w:before="0" w:after="160"/>
                  <w:ind w:left="243" w:hanging="180"/>
                  <w:jc w:val="left"/>
                </w:pPr>
              </w:pPrChange>
            </w:pPr>
            <w:r>
              <w:t xml:space="preserve"> Admin browsed DDL</w:t>
            </w:r>
            <w:r w:rsidRPr="008F59AF">
              <w:t xml:space="preserve"> website</w:t>
            </w:r>
          </w:p>
          <w:p w14:paraId="2AAD8881" w14:textId="77777777" w:rsidR="003C08D9" w:rsidRPr="00A47DF6" w:rsidRDefault="003C08D9" w:rsidP="00D77317">
            <w:pPr>
              <w:pStyle w:val="ListParagraph"/>
              <w:numPr>
                <w:ilvl w:val="0"/>
                <w:numId w:val="58"/>
              </w:numPr>
              <w:spacing w:before="0" w:after="160"/>
              <w:ind w:left="243" w:hanging="180"/>
              <w:jc w:val="left"/>
              <w:pPrChange w:id="321" w:author="Ngọc Mạnh Lưu" w:date="2015-12-13T23:56:00Z">
                <w:pPr>
                  <w:pStyle w:val="ListParagraph"/>
                  <w:numPr>
                    <w:numId w:val="59"/>
                  </w:numPr>
                  <w:spacing w:before="0" w:after="160"/>
                  <w:ind w:left="243" w:hanging="180"/>
                  <w:jc w:val="left"/>
                </w:pPr>
              </w:pPrChange>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D77317">
            <w:pPr>
              <w:pStyle w:val="ListParagraph"/>
              <w:numPr>
                <w:ilvl w:val="0"/>
                <w:numId w:val="64"/>
              </w:numPr>
              <w:spacing w:before="0" w:after="160"/>
              <w:jc w:val="left"/>
              <w:pPrChange w:id="322" w:author="Ngọc Mạnh Lưu" w:date="2015-12-13T23:56:00Z">
                <w:pPr>
                  <w:pStyle w:val="ListParagraph"/>
                  <w:numPr>
                    <w:numId w:val="65"/>
                  </w:numPr>
                  <w:spacing w:before="0" w:after="160"/>
                  <w:ind w:left="360" w:hanging="360"/>
                  <w:jc w:val="left"/>
                </w:pPr>
              </w:pPrChange>
            </w:pPr>
            <w:r w:rsidRPr="008F59AF">
              <w:t xml:space="preserve">Log </w:t>
            </w:r>
            <w:r>
              <w:t>Admin</w:t>
            </w:r>
            <w:r w:rsidRPr="008F59AF">
              <w:t xml:space="preserve"> into system</w:t>
            </w:r>
          </w:p>
          <w:p w14:paraId="373C4B9E" w14:textId="77777777" w:rsidR="003C08D9" w:rsidRPr="00A47DF6" w:rsidRDefault="003C08D9" w:rsidP="00D77317">
            <w:pPr>
              <w:pStyle w:val="ListParagraph"/>
              <w:numPr>
                <w:ilvl w:val="0"/>
                <w:numId w:val="64"/>
              </w:numPr>
              <w:spacing w:before="0" w:after="160"/>
              <w:jc w:val="left"/>
              <w:pPrChange w:id="323" w:author="Ngọc Mạnh Lưu" w:date="2015-12-13T23:56:00Z">
                <w:pPr>
                  <w:pStyle w:val="ListParagraph"/>
                  <w:numPr>
                    <w:numId w:val="65"/>
                  </w:numPr>
                  <w:spacing w:before="0" w:after="160"/>
                  <w:ind w:left="360" w:hanging="360"/>
                  <w:jc w:val="left"/>
                </w:pPr>
              </w:pPrChange>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D77317">
            <w:pPr>
              <w:pStyle w:val="ListParagraph"/>
              <w:numPr>
                <w:ilvl w:val="1"/>
                <w:numId w:val="58"/>
              </w:numPr>
              <w:tabs>
                <w:tab w:val="center" w:pos="3003"/>
              </w:tabs>
              <w:spacing w:before="0" w:after="160"/>
              <w:ind w:left="720"/>
              <w:jc w:val="left"/>
              <w:pPrChange w:id="324" w:author="Ngọc Mạnh Lưu" w:date="2015-12-13T23:56:00Z">
                <w:pPr>
                  <w:pStyle w:val="ListParagraph"/>
                  <w:numPr>
                    <w:ilvl w:val="1"/>
                    <w:numId w:val="59"/>
                  </w:numPr>
                  <w:tabs>
                    <w:tab w:val="center" w:pos="3003"/>
                  </w:tabs>
                  <w:spacing w:before="0" w:after="160"/>
                  <w:ind w:hanging="360"/>
                  <w:jc w:val="left"/>
                </w:pPr>
              </w:pPrChange>
            </w:pPr>
            <w:r>
              <w:t>Email address</w:t>
            </w:r>
          </w:p>
          <w:p w14:paraId="07C9367D" w14:textId="77777777" w:rsidR="003C08D9" w:rsidRPr="005A7730" w:rsidRDefault="003C08D9" w:rsidP="00D77317">
            <w:pPr>
              <w:pStyle w:val="ListParagraph"/>
              <w:numPr>
                <w:ilvl w:val="1"/>
                <w:numId w:val="58"/>
              </w:numPr>
              <w:tabs>
                <w:tab w:val="center" w:pos="3003"/>
              </w:tabs>
              <w:spacing w:before="0" w:after="160"/>
              <w:ind w:left="720"/>
              <w:jc w:val="left"/>
              <w:pPrChange w:id="325" w:author="Ngọc Mạnh Lưu" w:date="2015-12-13T23:56:00Z">
                <w:pPr>
                  <w:pStyle w:val="ListParagraph"/>
                  <w:numPr>
                    <w:ilvl w:val="1"/>
                    <w:numId w:val="59"/>
                  </w:numPr>
                  <w:tabs>
                    <w:tab w:val="center" w:pos="3003"/>
                  </w:tabs>
                  <w:spacing w:before="0" w:after="160"/>
                  <w:ind w:hanging="360"/>
                  <w:jc w:val="left"/>
                </w:pPr>
              </w:pPrChange>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D77317">
            <w:pPr>
              <w:pStyle w:val="ListParagraph"/>
              <w:numPr>
                <w:ilvl w:val="0"/>
                <w:numId w:val="181"/>
              </w:numPr>
              <w:spacing w:before="0" w:after="160"/>
              <w:jc w:val="left"/>
              <w:pPrChange w:id="326" w:author="Ngọc Mạnh Lưu" w:date="2015-12-13T23:56:00Z">
                <w:pPr>
                  <w:pStyle w:val="ListParagraph"/>
                  <w:numPr>
                    <w:numId w:val="183"/>
                  </w:numPr>
                  <w:spacing w:before="0" w:after="160"/>
                  <w:ind w:hanging="360"/>
                  <w:jc w:val="left"/>
                </w:pPr>
              </w:pPrChange>
            </w:pPr>
            <w:r w:rsidRPr="008F59AF">
              <w:t xml:space="preserve">Log </w:t>
            </w:r>
            <w:r>
              <w:t>Admin</w:t>
            </w:r>
            <w:r w:rsidRPr="008F59AF">
              <w:t xml:space="preserve"> into system</w:t>
            </w:r>
          </w:p>
          <w:p w14:paraId="0896B79B" w14:textId="77777777" w:rsidR="003C08D9" w:rsidRPr="005A7730" w:rsidRDefault="003C08D9" w:rsidP="00D77317">
            <w:pPr>
              <w:pStyle w:val="ListParagraph"/>
              <w:numPr>
                <w:ilvl w:val="0"/>
                <w:numId w:val="181"/>
              </w:numPr>
              <w:tabs>
                <w:tab w:val="center" w:pos="3003"/>
              </w:tabs>
              <w:spacing w:before="0" w:after="160"/>
              <w:jc w:val="left"/>
              <w:pPrChange w:id="327" w:author="Ngọc Mạnh Lưu" w:date="2015-12-13T23:56:00Z">
                <w:pPr>
                  <w:pStyle w:val="ListParagraph"/>
                  <w:numPr>
                    <w:numId w:val="183"/>
                  </w:numPr>
                  <w:tabs>
                    <w:tab w:val="center" w:pos="3003"/>
                  </w:tabs>
                  <w:spacing w:before="0" w:after="160"/>
                  <w:ind w:hanging="360"/>
                  <w:jc w:val="left"/>
                </w:pPr>
              </w:pPrChange>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D77317"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4754A414" w14:textId="11124DDF" w:rsidR="00A057FD" w:rsidRDefault="00A057FD" w:rsidP="001F2238">
      <w:pPr>
        <w:pStyle w:val="Heading6"/>
      </w:pPr>
      <w:r>
        <w:t>UC0</w:t>
      </w:r>
      <w:r w:rsidR="00AC12BD">
        <w:rPr>
          <w:rFonts w:hint="eastAsia"/>
        </w:rPr>
        <w:t>32</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40D6B1D4"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AC12BD">
              <w:rPr>
                <w:rFonts w:ascii="Times New Roman" w:hAnsi="Times New Roman" w:cs="Times New Roman" w:hint="eastAsia"/>
              </w:rPr>
              <w:t>32</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D77317">
            <w:pPr>
              <w:pStyle w:val="ListParagraph"/>
              <w:numPr>
                <w:ilvl w:val="0"/>
                <w:numId w:val="182"/>
              </w:numPr>
              <w:spacing w:before="0" w:after="160"/>
              <w:jc w:val="left"/>
              <w:pPrChange w:id="328" w:author="Ngọc Mạnh Lưu" w:date="2015-12-13T23:56:00Z">
                <w:pPr>
                  <w:pStyle w:val="ListParagraph"/>
                  <w:numPr>
                    <w:numId w:val="184"/>
                  </w:numPr>
                  <w:spacing w:before="0" w:after="160"/>
                  <w:ind w:hanging="360"/>
                  <w:jc w:val="left"/>
                </w:pPr>
              </w:pPrChange>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D77317">
            <w:pPr>
              <w:pStyle w:val="ListParagraph"/>
              <w:numPr>
                <w:ilvl w:val="0"/>
                <w:numId w:val="181"/>
              </w:numPr>
              <w:spacing w:before="0" w:after="160"/>
              <w:jc w:val="left"/>
              <w:pPrChange w:id="329" w:author="Ngọc Mạnh Lưu" w:date="2015-12-13T23:56:00Z">
                <w:pPr>
                  <w:pStyle w:val="ListParagraph"/>
                  <w:numPr>
                    <w:numId w:val="183"/>
                  </w:numPr>
                  <w:spacing w:before="0" w:after="160"/>
                  <w:ind w:hanging="360"/>
                  <w:jc w:val="left"/>
                </w:pPr>
              </w:pPrChange>
            </w:pPr>
            <w:r w:rsidRPr="007F1E12">
              <w:t>Click on dropdown at right side of DDL website</w:t>
            </w:r>
          </w:p>
          <w:p w14:paraId="533337AC" w14:textId="77777777" w:rsidR="00A057FD" w:rsidRPr="007F1E12" w:rsidRDefault="00A057FD" w:rsidP="00D77317">
            <w:pPr>
              <w:pStyle w:val="ListParagraph"/>
              <w:numPr>
                <w:ilvl w:val="0"/>
                <w:numId w:val="181"/>
              </w:numPr>
              <w:spacing w:before="0" w:after="160"/>
              <w:jc w:val="left"/>
              <w:pPrChange w:id="330" w:author="Ngọc Mạnh Lưu" w:date="2015-12-13T23:56:00Z">
                <w:pPr>
                  <w:pStyle w:val="ListParagraph"/>
                  <w:numPr>
                    <w:numId w:val="183"/>
                  </w:numPr>
                  <w:spacing w:before="0" w:after="160"/>
                  <w:ind w:hanging="360"/>
                  <w:jc w:val="left"/>
                </w:pPr>
              </w:pPrChange>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D77317">
            <w:pPr>
              <w:pStyle w:val="ListParagraph"/>
              <w:numPr>
                <w:ilvl w:val="0"/>
                <w:numId w:val="181"/>
              </w:numPr>
              <w:tabs>
                <w:tab w:val="center" w:pos="3003"/>
              </w:tabs>
              <w:spacing w:before="0" w:after="160"/>
              <w:jc w:val="left"/>
              <w:pPrChange w:id="331" w:author="Ngọc Mạnh Lưu" w:date="2015-12-13T23:56:00Z">
                <w:pPr>
                  <w:pStyle w:val="ListParagraph"/>
                  <w:numPr>
                    <w:numId w:val="183"/>
                  </w:numPr>
                  <w:tabs>
                    <w:tab w:val="center" w:pos="3003"/>
                  </w:tabs>
                  <w:spacing w:before="0" w:after="160"/>
                  <w:ind w:hanging="360"/>
                  <w:jc w:val="left"/>
                </w:pPr>
              </w:pPrChange>
            </w:pPr>
            <w:r w:rsidRPr="007F1E12">
              <w:t>Logout Admin</w:t>
            </w:r>
          </w:p>
          <w:p w14:paraId="3CD07E2E" w14:textId="77777777" w:rsidR="00A057FD" w:rsidRPr="007F1E12" w:rsidRDefault="00A057FD" w:rsidP="00D77317">
            <w:pPr>
              <w:pStyle w:val="ListParagraph"/>
              <w:numPr>
                <w:ilvl w:val="0"/>
                <w:numId w:val="181"/>
              </w:numPr>
              <w:tabs>
                <w:tab w:val="center" w:pos="3003"/>
              </w:tabs>
              <w:spacing w:before="0" w:after="160"/>
              <w:jc w:val="left"/>
              <w:pPrChange w:id="332" w:author="Ngọc Mạnh Lưu" w:date="2015-12-13T23:56:00Z">
                <w:pPr>
                  <w:pStyle w:val="ListParagraph"/>
                  <w:numPr>
                    <w:numId w:val="183"/>
                  </w:numPr>
                  <w:tabs>
                    <w:tab w:val="center" w:pos="3003"/>
                  </w:tabs>
                  <w:spacing w:before="0" w:after="160"/>
                  <w:ind w:hanging="360"/>
                  <w:jc w:val="left"/>
                </w:pPr>
              </w:pPrChange>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D77317"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FB1BF00" w:rsidR="00A057FD" w:rsidRPr="008F59AF" w:rsidRDefault="00A057FD" w:rsidP="001F2238">
      <w:pPr>
        <w:pStyle w:val="Heading6"/>
      </w:pPr>
      <w:r>
        <w:t>UC0</w:t>
      </w:r>
      <w:r w:rsidR="00C76975">
        <w:rPr>
          <w:rFonts w:hint="eastAsia"/>
        </w:rPr>
        <w:t>33</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1022"/>
        <w:gridCol w:w="2208"/>
        <w:gridCol w:w="1990"/>
        <w:gridCol w:w="2074"/>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601D0239" w:rsidR="00A057FD" w:rsidRPr="00A057FD" w:rsidRDefault="00C76975" w:rsidP="001354BA">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D77317">
            <w:pPr>
              <w:pStyle w:val="ListParagraph"/>
              <w:numPr>
                <w:ilvl w:val="0"/>
                <w:numId w:val="183"/>
              </w:numPr>
              <w:spacing w:before="0" w:after="160"/>
              <w:jc w:val="left"/>
              <w:pPrChange w:id="333" w:author="Ngọc Mạnh Lưu" w:date="2015-12-13T23:56:00Z">
                <w:pPr>
                  <w:pStyle w:val="ListParagraph"/>
                  <w:numPr>
                    <w:numId w:val="186"/>
                  </w:numPr>
                  <w:spacing w:before="0" w:after="160"/>
                  <w:ind w:hanging="360"/>
                  <w:jc w:val="left"/>
                </w:pPr>
              </w:pPrChange>
            </w:pPr>
            <w:r w:rsidRPr="00A057FD">
              <w:t xml:space="preserve"> DDL website is available</w:t>
            </w:r>
          </w:p>
          <w:p w14:paraId="505C31CF" w14:textId="77777777" w:rsidR="00A057FD" w:rsidRPr="00A057FD" w:rsidRDefault="00A057FD" w:rsidP="00D77317">
            <w:pPr>
              <w:pStyle w:val="ListParagraph"/>
              <w:numPr>
                <w:ilvl w:val="0"/>
                <w:numId w:val="183"/>
              </w:numPr>
              <w:spacing w:before="0" w:after="160"/>
              <w:jc w:val="left"/>
              <w:pPrChange w:id="334" w:author="Ngọc Mạnh Lưu" w:date="2015-12-13T23:56:00Z">
                <w:pPr>
                  <w:pStyle w:val="ListParagraph"/>
                  <w:numPr>
                    <w:numId w:val="186"/>
                  </w:numPr>
                  <w:spacing w:before="0" w:after="160"/>
                  <w:ind w:hanging="360"/>
                  <w:jc w:val="left"/>
                </w:pPr>
              </w:pPrChange>
            </w:pPr>
            <w:r w:rsidRPr="00A057FD">
              <w:t xml:space="preserve"> Admin browsed DDL website</w:t>
            </w:r>
          </w:p>
          <w:p w14:paraId="7BEFA30B" w14:textId="77777777" w:rsidR="00A057FD" w:rsidRPr="00A057FD" w:rsidRDefault="00A057FD" w:rsidP="00D77317">
            <w:pPr>
              <w:pStyle w:val="ListParagraph"/>
              <w:numPr>
                <w:ilvl w:val="0"/>
                <w:numId w:val="183"/>
              </w:numPr>
              <w:spacing w:before="0" w:after="160"/>
              <w:jc w:val="left"/>
              <w:pPrChange w:id="335" w:author="Ngọc Mạnh Lưu" w:date="2015-12-13T23:56:00Z">
                <w:pPr>
                  <w:pStyle w:val="ListParagraph"/>
                  <w:numPr>
                    <w:numId w:val="186"/>
                  </w:numPr>
                  <w:spacing w:before="0" w:after="160"/>
                  <w:ind w:hanging="360"/>
                  <w:jc w:val="left"/>
                </w:pPr>
              </w:pPrChange>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D77317">
            <w:pPr>
              <w:pStyle w:val="ListParagraph"/>
              <w:numPr>
                <w:ilvl w:val="0"/>
                <w:numId w:val="181"/>
              </w:numPr>
              <w:spacing w:before="0" w:after="160"/>
              <w:jc w:val="left"/>
              <w:pPrChange w:id="336" w:author="Ngọc Mạnh Lưu" w:date="2015-12-13T23:56:00Z">
                <w:pPr>
                  <w:pStyle w:val="ListParagraph"/>
                  <w:numPr>
                    <w:numId w:val="183"/>
                  </w:numPr>
                  <w:spacing w:before="0" w:after="160"/>
                  <w:ind w:hanging="360"/>
                  <w:jc w:val="left"/>
                </w:pPr>
              </w:pPrChange>
            </w:pPr>
            <w:r w:rsidRPr="00A057FD">
              <w:t>Click on Users at left side</w:t>
            </w:r>
          </w:p>
          <w:p w14:paraId="07AEF759" w14:textId="77777777" w:rsidR="00A057FD" w:rsidRPr="00A057FD" w:rsidRDefault="00A057FD" w:rsidP="00D77317">
            <w:pPr>
              <w:pStyle w:val="ListParagraph"/>
              <w:numPr>
                <w:ilvl w:val="0"/>
                <w:numId w:val="181"/>
              </w:numPr>
              <w:spacing w:before="0" w:after="160"/>
              <w:jc w:val="left"/>
              <w:pPrChange w:id="337" w:author="Ngọc Mạnh Lưu" w:date="2015-12-13T23:56:00Z">
                <w:pPr>
                  <w:pStyle w:val="ListParagraph"/>
                  <w:numPr>
                    <w:numId w:val="183"/>
                  </w:numPr>
                  <w:spacing w:before="0" w:after="160"/>
                  <w:ind w:hanging="360"/>
                  <w:jc w:val="left"/>
                </w:pPr>
              </w:pPrChange>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D77317"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4DBED814" w:rsidR="00A057FD" w:rsidRPr="008F59AF" w:rsidRDefault="00A057FD" w:rsidP="001F2238">
      <w:pPr>
        <w:pStyle w:val="Heading6"/>
      </w:pPr>
      <w:r>
        <w:t>UC0</w:t>
      </w:r>
      <w:r w:rsidR="00C76975">
        <w:rPr>
          <w:rFonts w:hint="eastAsia"/>
        </w:rPr>
        <w:t>34</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51B540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C76975">
              <w:rPr>
                <w:rFonts w:ascii="Times New Roman" w:hAnsi="Times New Roman" w:cs="Times New Roman" w:hint="eastAsia"/>
              </w:rPr>
              <w:t>34</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D77317"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545DE6C7" w:rsidR="00A057FD" w:rsidRPr="008F59AF" w:rsidRDefault="00A057FD" w:rsidP="001F2238">
      <w:pPr>
        <w:pStyle w:val="Heading6"/>
      </w:pPr>
      <w:r>
        <w:t>UC0</w:t>
      </w:r>
      <w:r w:rsidR="004112C1">
        <w:rPr>
          <w:rFonts w:hint="eastAsia"/>
        </w:rPr>
        <w:t>35</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03CFE86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35</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D77317">
            <w:pPr>
              <w:pStyle w:val="ListParagraph"/>
              <w:numPr>
                <w:ilvl w:val="0"/>
                <w:numId w:val="181"/>
              </w:numPr>
              <w:spacing w:before="0" w:after="160"/>
              <w:jc w:val="left"/>
              <w:pPrChange w:id="338" w:author="Ngọc Mạnh Lưu" w:date="2015-12-13T23:56:00Z">
                <w:pPr>
                  <w:pStyle w:val="ListParagraph"/>
                  <w:numPr>
                    <w:numId w:val="183"/>
                  </w:numPr>
                  <w:spacing w:before="0" w:after="160"/>
                  <w:ind w:hanging="360"/>
                  <w:jc w:val="left"/>
                </w:pPr>
              </w:pPrChange>
            </w:pPr>
            <w:r w:rsidRPr="009B4295">
              <w:t>Admin is viewing  Users List</w:t>
            </w:r>
          </w:p>
          <w:p w14:paraId="5E5995EF" w14:textId="77777777" w:rsidR="00A057FD" w:rsidRPr="009B4295" w:rsidRDefault="00A057FD" w:rsidP="00D77317">
            <w:pPr>
              <w:pStyle w:val="ListParagraph"/>
              <w:numPr>
                <w:ilvl w:val="0"/>
                <w:numId w:val="181"/>
              </w:numPr>
              <w:spacing w:before="0" w:after="160"/>
              <w:jc w:val="left"/>
              <w:pPrChange w:id="339" w:author="Ngọc Mạnh Lưu" w:date="2015-12-13T23:56:00Z">
                <w:pPr>
                  <w:pStyle w:val="ListParagraph"/>
                  <w:numPr>
                    <w:numId w:val="183"/>
                  </w:numPr>
                  <w:spacing w:before="0" w:after="160"/>
                  <w:ind w:hanging="360"/>
                  <w:jc w:val="left"/>
                </w:pPr>
              </w:pPrChange>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D77317">
            <w:pPr>
              <w:pStyle w:val="ListParagraph"/>
              <w:numPr>
                <w:ilvl w:val="0"/>
                <w:numId w:val="181"/>
              </w:numPr>
              <w:tabs>
                <w:tab w:val="center" w:pos="3003"/>
              </w:tabs>
              <w:spacing w:before="0" w:after="160"/>
              <w:jc w:val="left"/>
              <w:pPrChange w:id="340" w:author="Ngọc Mạnh Lưu" w:date="2015-12-13T23:56:00Z">
                <w:pPr>
                  <w:pStyle w:val="ListParagraph"/>
                  <w:numPr>
                    <w:numId w:val="183"/>
                  </w:numPr>
                  <w:tabs>
                    <w:tab w:val="center" w:pos="3003"/>
                  </w:tabs>
                  <w:spacing w:before="0" w:after="160"/>
                  <w:ind w:hanging="360"/>
                  <w:jc w:val="left"/>
                </w:pPr>
              </w:pPrChange>
            </w:pPr>
            <w:r>
              <w:t>Change displayed status from Deactivate to Activate</w:t>
            </w:r>
          </w:p>
          <w:p w14:paraId="4618FC1E" w14:textId="77777777" w:rsidR="00A057FD" w:rsidRPr="009B4295" w:rsidRDefault="00A057FD" w:rsidP="00D77317">
            <w:pPr>
              <w:pStyle w:val="ListParagraph"/>
              <w:numPr>
                <w:ilvl w:val="0"/>
                <w:numId w:val="181"/>
              </w:numPr>
              <w:tabs>
                <w:tab w:val="center" w:pos="3003"/>
              </w:tabs>
              <w:spacing w:before="0" w:after="160"/>
              <w:jc w:val="left"/>
              <w:pPrChange w:id="341" w:author="Ngọc Mạnh Lưu" w:date="2015-12-13T23:56:00Z">
                <w:pPr>
                  <w:pStyle w:val="ListParagraph"/>
                  <w:numPr>
                    <w:numId w:val="183"/>
                  </w:numPr>
                  <w:tabs>
                    <w:tab w:val="center" w:pos="3003"/>
                  </w:tabs>
                  <w:spacing w:before="0" w:after="160"/>
                  <w:ind w:hanging="360"/>
                  <w:jc w:val="left"/>
                </w:pPr>
              </w:pPrChange>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D77317"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t xml:space="preserve"> </w:t>
      </w:r>
      <w:r w:rsidR="00A057FD" w:rsidRPr="00EA4D02">
        <w:t>Activate user's account</w:t>
      </w:r>
      <w:r w:rsidR="00A057FD" w:rsidRPr="00B868DF">
        <w:t xml:space="preserve"> Use case</w:t>
      </w:r>
    </w:p>
    <w:p w14:paraId="5A5546C8" w14:textId="61D192E4" w:rsidR="00A057FD" w:rsidRPr="008F59AF" w:rsidRDefault="00A057FD" w:rsidP="001F2238">
      <w:pPr>
        <w:pStyle w:val="Heading6"/>
      </w:pPr>
      <w:r>
        <w:t>UC03</w:t>
      </w:r>
      <w:r w:rsidR="004112C1">
        <w:rPr>
          <w:rFonts w:hint="eastAsia"/>
        </w:rPr>
        <w:t>6</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AC44EF5"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sidR="004112C1">
              <w:rPr>
                <w:rFonts w:ascii="Times New Roman" w:hAnsi="Times New Roman" w:cs="Times New Roman" w:hint="eastAsia"/>
              </w:rPr>
              <w:t>6</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D77317">
            <w:pPr>
              <w:pStyle w:val="ListParagraph"/>
              <w:numPr>
                <w:ilvl w:val="0"/>
                <w:numId w:val="181"/>
              </w:numPr>
              <w:spacing w:before="0" w:after="160"/>
              <w:jc w:val="left"/>
              <w:pPrChange w:id="342" w:author="Ngọc Mạnh Lưu" w:date="2015-12-13T23:56:00Z">
                <w:pPr>
                  <w:pStyle w:val="ListParagraph"/>
                  <w:numPr>
                    <w:numId w:val="183"/>
                  </w:numPr>
                  <w:spacing w:before="0" w:after="160"/>
                  <w:ind w:hanging="360"/>
                  <w:jc w:val="left"/>
                </w:pPr>
              </w:pPrChange>
            </w:pPr>
            <w:r w:rsidRPr="009B4295">
              <w:t>Admin is viewing  Users List</w:t>
            </w:r>
          </w:p>
          <w:p w14:paraId="478B75D7" w14:textId="77777777" w:rsidR="00A057FD" w:rsidRPr="009B4295" w:rsidRDefault="00A057FD" w:rsidP="00D77317">
            <w:pPr>
              <w:pStyle w:val="ListParagraph"/>
              <w:numPr>
                <w:ilvl w:val="0"/>
                <w:numId w:val="181"/>
              </w:numPr>
              <w:spacing w:before="0" w:after="160"/>
              <w:jc w:val="left"/>
              <w:pPrChange w:id="343" w:author="Ngọc Mạnh Lưu" w:date="2015-12-13T23:56:00Z">
                <w:pPr>
                  <w:pStyle w:val="ListParagraph"/>
                  <w:numPr>
                    <w:numId w:val="183"/>
                  </w:numPr>
                  <w:spacing w:before="0" w:after="160"/>
                  <w:ind w:hanging="360"/>
                  <w:jc w:val="left"/>
                </w:pPr>
              </w:pPrChange>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D77317">
            <w:pPr>
              <w:pStyle w:val="ListParagraph"/>
              <w:numPr>
                <w:ilvl w:val="0"/>
                <w:numId w:val="181"/>
              </w:numPr>
              <w:tabs>
                <w:tab w:val="center" w:pos="3003"/>
              </w:tabs>
              <w:spacing w:before="0" w:after="160"/>
              <w:jc w:val="left"/>
              <w:pPrChange w:id="344" w:author="Ngọc Mạnh Lưu" w:date="2015-12-13T23:56:00Z">
                <w:pPr>
                  <w:pStyle w:val="ListParagraph"/>
                  <w:numPr>
                    <w:numId w:val="183"/>
                  </w:numPr>
                  <w:tabs>
                    <w:tab w:val="center" w:pos="3003"/>
                  </w:tabs>
                  <w:spacing w:before="0" w:after="160"/>
                  <w:ind w:hanging="360"/>
                  <w:jc w:val="left"/>
                </w:pPr>
              </w:pPrChange>
            </w:pPr>
            <w:r>
              <w:t>Change displayed status from Activate to Deactivate</w:t>
            </w:r>
          </w:p>
          <w:p w14:paraId="0D864E5E" w14:textId="77777777" w:rsidR="00A057FD" w:rsidRPr="009B4295" w:rsidRDefault="00A057FD" w:rsidP="00D77317">
            <w:pPr>
              <w:pStyle w:val="ListParagraph"/>
              <w:numPr>
                <w:ilvl w:val="0"/>
                <w:numId w:val="181"/>
              </w:numPr>
              <w:tabs>
                <w:tab w:val="center" w:pos="3003"/>
              </w:tabs>
              <w:spacing w:before="0" w:after="160"/>
              <w:jc w:val="left"/>
              <w:pPrChange w:id="345" w:author="Ngọc Mạnh Lưu" w:date="2015-12-13T23:56:00Z">
                <w:pPr>
                  <w:pStyle w:val="ListParagraph"/>
                  <w:numPr>
                    <w:numId w:val="183"/>
                  </w:numPr>
                  <w:tabs>
                    <w:tab w:val="center" w:pos="3003"/>
                  </w:tabs>
                  <w:spacing w:before="0" w:after="160"/>
                  <w:ind w:hanging="360"/>
                  <w:jc w:val="left"/>
                </w:pPr>
              </w:pPrChange>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D77317"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77777777" w:rsidR="00A057FD" w:rsidRDefault="00A057FD" w:rsidP="00A057FD">
      <w:pPr>
        <w:pStyle w:val="Caption"/>
        <w:ind w:firstLine="720"/>
      </w:pPr>
      <w:r>
        <w:t>Table 2- 51</w:t>
      </w:r>
      <w:r w:rsidRPr="00DF2860">
        <w:t>:</w:t>
      </w:r>
      <w:r w:rsidRPr="00DF2860">
        <w:rPr>
          <w:b w:val="0"/>
        </w:rPr>
        <w:t xml:space="preserve"> </w:t>
      </w:r>
      <w:r w:rsidRPr="00EA4D02">
        <w:rPr>
          <w:b w:val="0"/>
        </w:rPr>
        <w:t>Deactivate user's account</w:t>
      </w:r>
      <w:r w:rsidRPr="00B868DF">
        <w:rPr>
          <w:b w:val="0"/>
        </w:rPr>
        <w:t xml:space="preserve"> Use case</w:t>
      </w:r>
    </w:p>
    <w:p w14:paraId="34C05265" w14:textId="6E52F7CF" w:rsidR="00A057FD" w:rsidRPr="008F59AF" w:rsidRDefault="00A057FD" w:rsidP="001F2238">
      <w:pPr>
        <w:pStyle w:val="Heading6"/>
      </w:pPr>
      <w:r>
        <w:t>UC0</w:t>
      </w:r>
      <w:r w:rsidR="004112C1">
        <w:rPr>
          <w:rFonts w:hint="eastAsia"/>
        </w:rPr>
        <w:t>37</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2C1D582B"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37</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D77317">
            <w:pPr>
              <w:pStyle w:val="ListParagraph"/>
              <w:numPr>
                <w:ilvl w:val="0"/>
                <w:numId w:val="181"/>
              </w:numPr>
              <w:spacing w:before="0" w:after="160"/>
              <w:jc w:val="left"/>
              <w:pPrChange w:id="346" w:author="Ngọc Mạnh Lưu" w:date="2015-12-13T23:56:00Z">
                <w:pPr>
                  <w:pStyle w:val="ListParagraph"/>
                  <w:numPr>
                    <w:numId w:val="183"/>
                  </w:numPr>
                  <w:spacing w:before="0" w:after="160"/>
                  <w:ind w:hanging="360"/>
                  <w:jc w:val="left"/>
                </w:pPr>
              </w:pPrChange>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D77317">
            <w:pPr>
              <w:pStyle w:val="ListParagraph"/>
              <w:numPr>
                <w:ilvl w:val="0"/>
                <w:numId w:val="181"/>
              </w:numPr>
              <w:tabs>
                <w:tab w:val="center" w:pos="3003"/>
              </w:tabs>
              <w:spacing w:before="0" w:after="160"/>
              <w:jc w:val="left"/>
              <w:pPrChange w:id="347" w:author="Ngọc Mạnh Lưu" w:date="2015-12-13T23:56:00Z">
                <w:pPr>
                  <w:pStyle w:val="ListParagraph"/>
                  <w:numPr>
                    <w:numId w:val="183"/>
                  </w:numPr>
                  <w:tabs>
                    <w:tab w:val="center" w:pos="3003"/>
                  </w:tabs>
                  <w:spacing w:before="0" w:after="160"/>
                  <w:ind w:hanging="360"/>
                  <w:jc w:val="left"/>
                </w:pPr>
              </w:pPrChange>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D77317"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4B229D9" w14:textId="549C6609" w:rsidR="00A057FD" w:rsidRDefault="00A057FD" w:rsidP="001354BA">
      <w:pPr>
        <w:pStyle w:val="Table3-1"/>
      </w:pPr>
      <w:r w:rsidRPr="00BE3017">
        <w:t>Search user's account</w:t>
      </w:r>
      <w:r w:rsidRPr="00B868DF">
        <w:t xml:space="preserve"> Use case</w:t>
      </w:r>
    </w:p>
    <w:p w14:paraId="705DDB10" w14:textId="560531AB" w:rsidR="00A057FD" w:rsidRDefault="00A057FD" w:rsidP="00A057FD">
      <w:pPr>
        <w:pStyle w:val="Table3-1"/>
      </w:pPr>
    </w:p>
    <w:p w14:paraId="5BA9F53D" w14:textId="10A83FE2" w:rsidR="00A057FD" w:rsidRPr="008F59AF" w:rsidRDefault="00A057FD" w:rsidP="001F2238">
      <w:pPr>
        <w:pStyle w:val="Heading6"/>
      </w:pPr>
      <w:r>
        <w:t>UC0</w:t>
      </w:r>
      <w:r w:rsidR="00D02395">
        <w:rPr>
          <w:rFonts w:hint="eastAsia"/>
        </w:rPr>
        <w:t>38</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1F1F7D7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D02395">
              <w:rPr>
                <w:rFonts w:ascii="Times New Roman" w:hAnsi="Times New Roman" w:cs="Times New Roman" w:hint="eastAsia"/>
              </w:rPr>
              <w:t>38</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7DEC67DF" w14:textId="77777777" w:rsidR="00A057FD" w:rsidRPr="000249D8" w:rsidRDefault="00A057FD" w:rsidP="00D77317">
            <w:pPr>
              <w:pStyle w:val="ListParagraph"/>
              <w:numPr>
                <w:ilvl w:val="0"/>
                <w:numId w:val="184"/>
              </w:numPr>
              <w:spacing w:before="0" w:after="160"/>
              <w:jc w:val="left"/>
              <w:pPrChange w:id="348" w:author="Ngọc Mạnh Lưu" w:date="2015-12-13T23:56:00Z">
                <w:pPr>
                  <w:pStyle w:val="ListParagraph"/>
                  <w:numPr>
                    <w:numId w:val="187"/>
                  </w:numPr>
                  <w:spacing w:before="0" w:after="160"/>
                  <w:ind w:hanging="360"/>
                  <w:jc w:val="left"/>
                </w:pPr>
              </w:pPrChange>
            </w:pPr>
            <w:r w:rsidRPr="000249D8">
              <w:t xml:space="preserve"> DDL website is available</w:t>
            </w:r>
          </w:p>
          <w:p w14:paraId="7159C175" w14:textId="77777777" w:rsidR="00A057FD" w:rsidRPr="000249D8" w:rsidRDefault="00A057FD" w:rsidP="00D77317">
            <w:pPr>
              <w:pStyle w:val="ListParagraph"/>
              <w:numPr>
                <w:ilvl w:val="0"/>
                <w:numId w:val="184"/>
              </w:numPr>
              <w:spacing w:before="0" w:after="160"/>
              <w:jc w:val="left"/>
              <w:pPrChange w:id="349" w:author="Ngọc Mạnh Lưu" w:date="2015-12-13T23:56:00Z">
                <w:pPr>
                  <w:pStyle w:val="ListParagraph"/>
                  <w:numPr>
                    <w:numId w:val="187"/>
                  </w:numPr>
                  <w:spacing w:before="0" w:after="160"/>
                  <w:ind w:hanging="360"/>
                  <w:jc w:val="left"/>
                </w:pPr>
              </w:pPrChange>
            </w:pPr>
            <w:r w:rsidRPr="000249D8">
              <w:t xml:space="preserve"> Admin browsed DDL website</w:t>
            </w:r>
          </w:p>
          <w:p w14:paraId="1B5F91A1" w14:textId="77777777" w:rsidR="00A057FD" w:rsidRPr="000249D8" w:rsidRDefault="00A057FD" w:rsidP="00D77317">
            <w:pPr>
              <w:pStyle w:val="ListParagraph"/>
              <w:numPr>
                <w:ilvl w:val="0"/>
                <w:numId w:val="184"/>
              </w:numPr>
              <w:spacing w:before="0" w:after="160"/>
              <w:jc w:val="left"/>
              <w:pPrChange w:id="350" w:author="Ngọc Mạnh Lưu" w:date="2015-12-13T23:56:00Z">
                <w:pPr>
                  <w:pStyle w:val="ListParagraph"/>
                  <w:numPr>
                    <w:numId w:val="187"/>
                  </w:numPr>
                  <w:spacing w:before="0" w:after="160"/>
                  <w:ind w:hanging="360"/>
                  <w:jc w:val="left"/>
                </w:pPr>
              </w:pPrChange>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D77317">
            <w:pPr>
              <w:pStyle w:val="ListParagraph"/>
              <w:numPr>
                <w:ilvl w:val="0"/>
                <w:numId w:val="181"/>
              </w:numPr>
              <w:spacing w:before="0" w:after="160"/>
              <w:jc w:val="left"/>
              <w:pPrChange w:id="351" w:author="Ngọc Mạnh Lưu" w:date="2015-12-13T23:56:00Z">
                <w:pPr>
                  <w:pStyle w:val="ListParagraph"/>
                  <w:numPr>
                    <w:numId w:val="183"/>
                  </w:numPr>
                  <w:spacing w:before="0" w:after="160"/>
                  <w:ind w:hanging="360"/>
                  <w:jc w:val="left"/>
                </w:pPr>
              </w:pPrChange>
            </w:pPr>
            <w:r w:rsidRPr="00510A36">
              <w:t>Click on Users at left side</w:t>
            </w:r>
          </w:p>
          <w:p w14:paraId="36375BCE" w14:textId="77777777" w:rsidR="00A057FD" w:rsidRPr="00510A36" w:rsidRDefault="00A057FD" w:rsidP="00D77317">
            <w:pPr>
              <w:pStyle w:val="ListParagraph"/>
              <w:numPr>
                <w:ilvl w:val="0"/>
                <w:numId w:val="181"/>
              </w:numPr>
              <w:spacing w:before="0" w:after="160"/>
              <w:jc w:val="left"/>
              <w:pPrChange w:id="352" w:author="Ngọc Mạnh Lưu" w:date="2015-12-13T23:56:00Z">
                <w:pPr>
                  <w:pStyle w:val="ListParagraph"/>
                  <w:numPr>
                    <w:numId w:val="183"/>
                  </w:numPr>
                  <w:spacing w:before="0" w:after="160"/>
                  <w:ind w:hanging="360"/>
                  <w:jc w:val="left"/>
                </w:pPr>
              </w:pPrChange>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D77317"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lastRenderedPageBreak/>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6347BAD2" w:rsidR="003E68E2" w:rsidRPr="008F59AF" w:rsidRDefault="00D02395" w:rsidP="001F2238">
      <w:pPr>
        <w:pStyle w:val="Heading6"/>
      </w:pPr>
      <w:r>
        <w:t>UC039</w:t>
      </w:r>
      <w:r w:rsidR="003E68E2" w:rsidRPr="008F59AF">
        <w:t>-</w:t>
      </w:r>
      <w:r w:rsidR="003E68E2" w:rsidRPr="00FE6592">
        <w:t xml:space="preserve"> </w:t>
      </w:r>
      <w:r w:rsidR="003E68E2">
        <w:t xml:space="preserve">View project </w:t>
      </w:r>
      <w:r w:rsidR="003E68E2"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318913E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UC039</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D77317">
            <w:pPr>
              <w:pStyle w:val="ListParagraph"/>
              <w:numPr>
                <w:ilvl w:val="0"/>
                <w:numId w:val="185"/>
              </w:numPr>
              <w:spacing w:before="0" w:after="160"/>
              <w:jc w:val="left"/>
              <w:pPrChange w:id="353" w:author="Ngọc Mạnh Lưu" w:date="2015-12-13T23:56:00Z">
                <w:pPr>
                  <w:pStyle w:val="ListParagraph"/>
                  <w:numPr>
                    <w:numId w:val="188"/>
                  </w:numPr>
                  <w:spacing w:before="0" w:after="160"/>
                  <w:ind w:hanging="360"/>
                  <w:jc w:val="left"/>
                </w:pPr>
              </w:pPrChange>
            </w:pPr>
            <w:r w:rsidRPr="00C41C24">
              <w:t xml:space="preserve"> DDL website is available</w:t>
            </w:r>
          </w:p>
          <w:p w14:paraId="63011095" w14:textId="77777777" w:rsidR="003E68E2" w:rsidRPr="00C41C24" w:rsidRDefault="003E68E2" w:rsidP="00D77317">
            <w:pPr>
              <w:pStyle w:val="ListParagraph"/>
              <w:numPr>
                <w:ilvl w:val="0"/>
                <w:numId w:val="185"/>
              </w:numPr>
              <w:spacing w:before="0" w:after="160"/>
              <w:jc w:val="left"/>
              <w:pPrChange w:id="354" w:author="Ngọc Mạnh Lưu" w:date="2015-12-13T23:56:00Z">
                <w:pPr>
                  <w:pStyle w:val="ListParagraph"/>
                  <w:numPr>
                    <w:numId w:val="188"/>
                  </w:numPr>
                  <w:spacing w:before="0" w:after="160"/>
                  <w:ind w:hanging="360"/>
                  <w:jc w:val="left"/>
                </w:pPr>
              </w:pPrChange>
            </w:pPr>
            <w:r w:rsidRPr="00C41C24">
              <w:t xml:space="preserve"> Admin browsed DDL website</w:t>
            </w:r>
          </w:p>
          <w:p w14:paraId="3AE603AA" w14:textId="77777777" w:rsidR="003E68E2" w:rsidRPr="00C41C24" w:rsidRDefault="003E68E2" w:rsidP="00D77317">
            <w:pPr>
              <w:pStyle w:val="ListParagraph"/>
              <w:numPr>
                <w:ilvl w:val="0"/>
                <w:numId w:val="185"/>
              </w:numPr>
              <w:spacing w:before="0" w:after="160"/>
              <w:jc w:val="left"/>
              <w:pPrChange w:id="355" w:author="Ngọc Mạnh Lưu" w:date="2015-12-13T23:56:00Z">
                <w:pPr>
                  <w:pStyle w:val="ListParagraph"/>
                  <w:numPr>
                    <w:numId w:val="188"/>
                  </w:numPr>
                  <w:spacing w:before="0" w:after="160"/>
                  <w:ind w:hanging="360"/>
                  <w:jc w:val="left"/>
                </w:pPr>
              </w:pPrChange>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D77317">
            <w:pPr>
              <w:pStyle w:val="ListParagraph"/>
              <w:numPr>
                <w:ilvl w:val="0"/>
                <w:numId w:val="181"/>
              </w:numPr>
              <w:spacing w:before="0" w:after="160"/>
              <w:jc w:val="left"/>
              <w:pPrChange w:id="356" w:author="Ngọc Mạnh Lưu" w:date="2015-12-13T23:56:00Z">
                <w:pPr>
                  <w:pStyle w:val="ListParagraph"/>
                  <w:numPr>
                    <w:numId w:val="183"/>
                  </w:numPr>
                  <w:spacing w:before="0" w:after="160"/>
                  <w:ind w:hanging="360"/>
                  <w:jc w:val="left"/>
                </w:pPr>
              </w:pPrChange>
            </w:pPr>
            <w:r w:rsidRPr="00510A36">
              <w:t xml:space="preserve">Click on </w:t>
            </w:r>
            <w:r>
              <w:t>Project</w:t>
            </w:r>
            <w:r w:rsidRPr="00510A36">
              <w:t xml:space="preserve"> at left side</w:t>
            </w:r>
          </w:p>
          <w:p w14:paraId="0F0B8E79" w14:textId="77777777" w:rsidR="003E68E2" w:rsidRPr="00510A36" w:rsidRDefault="003E68E2" w:rsidP="00D77317">
            <w:pPr>
              <w:pStyle w:val="ListParagraph"/>
              <w:numPr>
                <w:ilvl w:val="0"/>
                <w:numId w:val="181"/>
              </w:numPr>
              <w:spacing w:before="0" w:after="160"/>
              <w:jc w:val="left"/>
              <w:pPrChange w:id="357" w:author="Ngọc Mạnh Lưu" w:date="2015-12-13T23:56:00Z">
                <w:pPr>
                  <w:pStyle w:val="ListParagraph"/>
                  <w:numPr>
                    <w:numId w:val="183"/>
                  </w:numPr>
                  <w:spacing w:before="0" w:after="160"/>
                  <w:ind w:hanging="360"/>
                  <w:jc w:val="left"/>
                </w:pPr>
              </w:pPrChange>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D77317"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6FF7851" w:rsidR="003E68E2" w:rsidRPr="008F59AF" w:rsidRDefault="00D02395" w:rsidP="001F2238">
      <w:pPr>
        <w:pStyle w:val="Heading6"/>
      </w:pPr>
      <w:r>
        <w:t>UC040</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3F86EEC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UC040</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D77317">
            <w:pPr>
              <w:pStyle w:val="ListParagraph"/>
              <w:numPr>
                <w:ilvl w:val="0"/>
                <w:numId w:val="181"/>
              </w:numPr>
              <w:spacing w:before="0" w:after="160"/>
              <w:jc w:val="left"/>
              <w:pPrChange w:id="358" w:author="Ngọc Mạnh Lưu" w:date="2015-12-13T23:56:00Z">
                <w:pPr>
                  <w:pStyle w:val="ListParagraph"/>
                  <w:numPr>
                    <w:numId w:val="183"/>
                  </w:numPr>
                  <w:spacing w:before="0" w:after="160"/>
                  <w:ind w:hanging="360"/>
                  <w:jc w:val="left"/>
                </w:pPr>
              </w:pPrChange>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D77317">
            <w:pPr>
              <w:pStyle w:val="ListParagraph"/>
              <w:numPr>
                <w:ilvl w:val="0"/>
                <w:numId w:val="181"/>
              </w:numPr>
              <w:tabs>
                <w:tab w:val="center" w:pos="3003"/>
              </w:tabs>
              <w:spacing w:before="0" w:after="160"/>
              <w:jc w:val="left"/>
              <w:pPrChange w:id="359" w:author="Ngọc Mạnh Lưu" w:date="2015-12-13T23:56:00Z">
                <w:pPr>
                  <w:pStyle w:val="ListParagraph"/>
                  <w:numPr>
                    <w:numId w:val="183"/>
                  </w:numPr>
                  <w:tabs>
                    <w:tab w:val="center" w:pos="3003"/>
                  </w:tabs>
                  <w:spacing w:before="0" w:after="160"/>
                  <w:ind w:hanging="360"/>
                  <w:jc w:val="left"/>
                </w:pPr>
              </w:pPrChange>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D77317"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4E32A282" w:rsidR="003E68E2" w:rsidRPr="008F59AF" w:rsidRDefault="00F167B9" w:rsidP="001F2238">
      <w:pPr>
        <w:pStyle w:val="Heading6"/>
      </w:pPr>
      <w:r>
        <w:t>UC041</w:t>
      </w:r>
      <w:r w:rsidR="003E68E2" w:rsidRPr="008F59AF">
        <w:t>-</w:t>
      </w:r>
      <w:r w:rsidR="003E68E2" w:rsidRPr="00FE6592">
        <w:t xml:space="preserve"> </w:t>
      </w:r>
      <w:r w:rsidR="003E68E2" w:rsidRPr="0011159A">
        <w:t>View</w:t>
      </w:r>
      <w:r w:rsidR="003E68E2">
        <w:t xml:space="preserve"> </w:t>
      </w:r>
      <w:r w:rsidR="003E68E2"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6A5F72F9" w:rsidR="003E68E2" w:rsidRPr="008F59AF" w:rsidRDefault="00F167B9" w:rsidP="00152D4B">
            <w:pPr>
              <w:spacing w:line="276" w:lineRule="auto"/>
              <w:rPr>
                <w:rFonts w:ascii="Times New Roman" w:hAnsi="Times New Roman" w:cs="Times New Roman"/>
              </w:rPr>
            </w:pPr>
            <w:r>
              <w:rPr>
                <w:rFonts w:ascii="Times New Roman" w:hAnsi="Times New Roman" w:cs="Times New Roman"/>
              </w:rPr>
              <w:t>UC041</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D77317"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A8EBCB0" w:rsidR="003E68E2" w:rsidRPr="008F59AF" w:rsidRDefault="00E12169" w:rsidP="001F2238">
      <w:pPr>
        <w:pStyle w:val="Heading6"/>
      </w:pPr>
      <w:r>
        <w:t>UC042</w:t>
      </w:r>
      <w:r w:rsidR="003E68E2" w:rsidRPr="008F59AF">
        <w:t>-</w:t>
      </w:r>
      <w:r w:rsidR="003E68E2" w:rsidRPr="00FE6592">
        <w:t xml:space="preserve"> </w:t>
      </w:r>
      <w:r w:rsidR="003E68E2"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2C6736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UC042</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D77317">
            <w:pPr>
              <w:pStyle w:val="ListParagraph"/>
              <w:numPr>
                <w:ilvl w:val="0"/>
                <w:numId w:val="181"/>
              </w:numPr>
              <w:spacing w:before="0" w:after="160"/>
              <w:jc w:val="left"/>
              <w:pPrChange w:id="360" w:author="Ngọc Mạnh Lưu" w:date="2015-12-13T23:56:00Z">
                <w:pPr>
                  <w:pStyle w:val="ListParagraph"/>
                  <w:numPr>
                    <w:numId w:val="183"/>
                  </w:numPr>
                  <w:spacing w:before="0" w:after="160"/>
                  <w:ind w:hanging="360"/>
                  <w:jc w:val="left"/>
                </w:pPr>
              </w:pPrChange>
            </w:pPr>
            <w:r w:rsidRPr="009B4295">
              <w:t xml:space="preserve">Admin is viewing  </w:t>
            </w:r>
            <w:r>
              <w:t>Project</w:t>
            </w:r>
            <w:r w:rsidRPr="009B4295">
              <w:t xml:space="preserve"> List</w:t>
            </w:r>
          </w:p>
          <w:p w14:paraId="78285A7A" w14:textId="77777777" w:rsidR="003E68E2" w:rsidRPr="009B4295" w:rsidRDefault="003E68E2" w:rsidP="00D77317">
            <w:pPr>
              <w:pStyle w:val="ListParagraph"/>
              <w:numPr>
                <w:ilvl w:val="0"/>
                <w:numId w:val="181"/>
              </w:numPr>
              <w:spacing w:before="0" w:after="160"/>
              <w:jc w:val="left"/>
              <w:pPrChange w:id="361" w:author="Ngọc Mạnh Lưu" w:date="2015-12-13T23:56:00Z">
                <w:pPr>
                  <w:pStyle w:val="ListParagraph"/>
                  <w:numPr>
                    <w:numId w:val="183"/>
                  </w:numPr>
                  <w:spacing w:before="0" w:after="160"/>
                  <w:ind w:hanging="360"/>
                  <w:jc w:val="left"/>
                </w:pPr>
              </w:pPrChange>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D77317">
            <w:pPr>
              <w:pStyle w:val="ListParagraph"/>
              <w:numPr>
                <w:ilvl w:val="0"/>
                <w:numId w:val="181"/>
              </w:numPr>
              <w:tabs>
                <w:tab w:val="center" w:pos="3003"/>
              </w:tabs>
              <w:spacing w:before="0" w:after="160"/>
              <w:jc w:val="left"/>
              <w:pPrChange w:id="362" w:author="Ngọc Mạnh Lưu" w:date="2015-12-13T23:56:00Z">
                <w:pPr>
                  <w:pStyle w:val="ListParagraph"/>
                  <w:numPr>
                    <w:numId w:val="183"/>
                  </w:numPr>
                  <w:tabs>
                    <w:tab w:val="center" w:pos="3003"/>
                  </w:tabs>
                  <w:spacing w:before="0" w:after="160"/>
                  <w:ind w:hanging="360"/>
                  <w:jc w:val="left"/>
                </w:pPr>
              </w:pPrChange>
            </w:pPr>
            <w:r>
              <w:t xml:space="preserve">Change displayed status to </w:t>
            </w:r>
            <w:r w:rsidRPr="0097746C">
              <w:t>Approve</w:t>
            </w:r>
          </w:p>
          <w:p w14:paraId="3B0B90CD" w14:textId="77777777" w:rsidR="003E68E2" w:rsidRPr="009B4295" w:rsidRDefault="003E68E2" w:rsidP="00D77317">
            <w:pPr>
              <w:pStyle w:val="ListParagraph"/>
              <w:numPr>
                <w:ilvl w:val="0"/>
                <w:numId w:val="181"/>
              </w:numPr>
              <w:tabs>
                <w:tab w:val="center" w:pos="3003"/>
              </w:tabs>
              <w:spacing w:before="0" w:after="160"/>
              <w:jc w:val="left"/>
              <w:pPrChange w:id="363" w:author="Ngọc Mạnh Lưu" w:date="2015-12-13T23:56:00Z">
                <w:pPr>
                  <w:pStyle w:val="ListParagraph"/>
                  <w:numPr>
                    <w:numId w:val="183"/>
                  </w:numPr>
                  <w:tabs>
                    <w:tab w:val="center" w:pos="3003"/>
                  </w:tabs>
                  <w:spacing w:before="0" w:after="160"/>
                  <w:ind w:hanging="360"/>
                  <w:jc w:val="left"/>
                </w:pPr>
              </w:pPrChange>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D77317"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05789EE5" w14:textId="7FEB908A" w:rsidR="003E68E2" w:rsidRPr="008F59AF" w:rsidRDefault="00E12169" w:rsidP="001F2238">
      <w:pPr>
        <w:pStyle w:val="Heading6"/>
      </w:pPr>
      <w:r>
        <w:t>UC043</w:t>
      </w:r>
      <w:r w:rsidR="003E68E2" w:rsidRPr="008F59AF">
        <w:t>-</w:t>
      </w:r>
      <w:r w:rsidR="003E68E2" w:rsidRPr="00FE6592">
        <w:t xml:space="preserve"> </w:t>
      </w:r>
      <w:r w:rsidR="003E68E2"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3EB8E310"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D77317">
            <w:pPr>
              <w:pStyle w:val="ListParagraph"/>
              <w:numPr>
                <w:ilvl w:val="0"/>
                <w:numId w:val="181"/>
              </w:numPr>
              <w:spacing w:before="0" w:after="160"/>
              <w:jc w:val="left"/>
              <w:pPrChange w:id="364" w:author="Ngọc Mạnh Lưu" w:date="2015-12-13T23:56:00Z">
                <w:pPr>
                  <w:pStyle w:val="ListParagraph"/>
                  <w:numPr>
                    <w:numId w:val="183"/>
                  </w:numPr>
                  <w:spacing w:before="0" w:after="160"/>
                  <w:ind w:hanging="360"/>
                  <w:jc w:val="left"/>
                </w:pPr>
              </w:pPrChange>
            </w:pPr>
            <w:r w:rsidRPr="009B4295">
              <w:t xml:space="preserve">Admin is viewing  </w:t>
            </w:r>
            <w:r>
              <w:t>Project</w:t>
            </w:r>
            <w:r w:rsidRPr="009B4295">
              <w:t xml:space="preserve"> List</w:t>
            </w:r>
          </w:p>
          <w:p w14:paraId="29663965" w14:textId="77777777" w:rsidR="003E68E2" w:rsidRPr="009B4295" w:rsidRDefault="003E68E2" w:rsidP="00D77317">
            <w:pPr>
              <w:pStyle w:val="ListParagraph"/>
              <w:numPr>
                <w:ilvl w:val="0"/>
                <w:numId w:val="181"/>
              </w:numPr>
              <w:spacing w:before="0" w:after="160"/>
              <w:jc w:val="left"/>
              <w:pPrChange w:id="365" w:author="Ngọc Mạnh Lưu" w:date="2015-12-13T23:56:00Z">
                <w:pPr>
                  <w:pStyle w:val="ListParagraph"/>
                  <w:numPr>
                    <w:numId w:val="183"/>
                  </w:numPr>
                  <w:spacing w:before="0" w:after="160"/>
                  <w:ind w:hanging="360"/>
                  <w:jc w:val="left"/>
                </w:pPr>
              </w:pPrChange>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D77317">
            <w:pPr>
              <w:pStyle w:val="ListParagraph"/>
              <w:numPr>
                <w:ilvl w:val="0"/>
                <w:numId w:val="181"/>
              </w:numPr>
              <w:tabs>
                <w:tab w:val="center" w:pos="3003"/>
              </w:tabs>
              <w:spacing w:before="0" w:after="160"/>
              <w:jc w:val="left"/>
              <w:pPrChange w:id="366" w:author="Ngọc Mạnh Lưu" w:date="2015-12-13T23:56:00Z">
                <w:pPr>
                  <w:pStyle w:val="ListParagraph"/>
                  <w:numPr>
                    <w:numId w:val="183"/>
                  </w:numPr>
                  <w:tabs>
                    <w:tab w:val="center" w:pos="3003"/>
                  </w:tabs>
                  <w:spacing w:before="0" w:after="160"/>
                  <w:ind w:hanging="360"/>
                  <w:jc w:val="left"/>
                </w:pPr>
              </w:pPrChange>
            </w:pPr>
            <w:r>
              <w:t xml:space="preserve">Change displayed status to </w:t>
            </w:r>
            <w:r w:rsidRPr="00D31C73">
              <w:t>Suspend</w:t>
            </w:r>
          </w:p>
          <w:p w14:paraId="0D8D4984" w14:textId="77777777" w:rsidR="003E68E2" w:rsidRPr="009B4295" w:rsidRDefault="003E68E2" w:rsidP="00D77317">
            <w:pPr>
              <w:pStyle w:val="ListParagraph"/>
              <w:numPr>
                <w:ilvl w:val="0"/>
                <w:numId w:val="181"/>
              </w:numPr>
              <w:tabs>
                <w:tab w:val="center" w:pos="3003"/>
              </w:tabs>
              <w:spacing w:before="0" w:after="160"/>
              <w:jc w:val="left"/>
              <w:pPrChange w:id="367" w:author="Ngọc Mạnh Lưu" w:date="2015-12-13T23:56:00Z">
                <w:pPr>
                  <w:pStyle w:val="ListParagraph"/>
                  <w:numPr>
                    <w:numId w:val="183"/>
                  </w:numPr>
                  <w:tabs>
                    <w:tab w:val="center" w:pos="3003"/>
                  </w:tabs>
                  <w:spacing w:before="0" w:after="160"/>
                  <w:ind w:hanging="360"/>
                  <w:jc w:val="left"/>
                </w:pPr>
              </w:pPrChange>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D77317"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5697054D" w14:textId="6DDC1B83" w:rsidR="003E68E2" w:rsidRPr="008F59AF" w:rsidRDefault="00E12169" w:rsidP="004E6712">
      <w:pPr>
        <w:pStyle w:val="Heading6"/>
      </w:pPr>
      <w:r>
        <w:t>UC044</w:t>
      </w:r>
      <w:r w:rsidR="003E68E2" w:rsidRPr="008F59AF">
        <w:t>-</w:t>
      </w:r>
      <w:r w:rsidR="003E68E2" w:rsidRPr="00FE6592">
        <w:t xml:space="preserve"> </w:t>
      </w:r>
      <w:r w:rsidR="003E68E2" w:rsidRPr="00AC6103">
        <w:t>Export</w:t>
      </w:r>
      <w:r w:rsidR="003E68E2">
        <w:t xml:space="preserve"> project </w:t>
      </w:r>
      <w:r w:rsidR="003E68E2"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4D63A68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D77317">
            <w:pPr>
              <w:pStyle w:val="ListParagraph"/>
              <w:numPr>
                <w:ilvl w:val="0"/>
                <w:numId w:val="181"/>
              </w:numPr>
              <w:spacing w:before="0" w:after="160"/>
              <w:jc w:val="left"/>
              <w:pPrChange w:id="368" w:author="Ngọc Mạnh Lưu" w:date="2015-12-13T23:56:00Z">
                <w:pPr>
                  <w:pStyle w:val="ListParagraph"/>
                  <w:numPr>
                    <w:numId w:val="183"/>
                  </w:numPr>
                  <w:spacing w:before="0" w:after="160"/>
                  <w:ind w:hanging="360"/>
                  <w:jc w:val="left"/>
                </w:pPr>
              </w:pPrChange>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D77317"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3C33A90B" w:rsidR="003E68E2" w:rsidRPr="008F59AF" w:rsidRDefault="00E12169" w:rsidP="004E6712">
      <w:pPr>
        <w:pStyle w:val="Heading6"/>
      </w:pPr>
      <w:r>
        <w:t>UC045</w:t>
      </w:r>
      <w:r w:rsidR="003E68E2" w:rsidRPr="008F59AF">
        <w:t>-</w:t>
      </w:r>
      <w:r w:rsidR="003E68E2" w:rsidRPr="00FE6592">
        <w:t xml:space="preserve"> </w:t>
      </w:r>
      <w:r w:rsidR="003E68E2" w:rsidRPr="00645044">
        <w:t xml:space="preserve">View </w:t>
      </w:r>
      <w:r w:rsidR="003E68E2">
        <w:t xml:space="preserve">project’s </w:t>
      </w:r>
      <w:r w:rsidR="003E68E2"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354A1D62"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D77317">
            <w:pPr>
              <w:pStyle w:val="ListParagraph"/>
              <w:numPr>
                <w:ilvl w:val="0"/>
                <w:numId w:val="186"/>
              </w:numPr>
              <w:spacing w:before="0" w:after="160"/>
              <w:jc w:val="left"/>
              <w:pPrChange w:id="369" w:author="Ngọc Mạnh Lưu" w:date="2015-12-13T23:56:00Z">
                <w:pPr>
                  <w:pStyle w:val="ListParagraph"/>
                  <w:numPr>
                    <w:numId w:val="189"/>
                  </w:numPr>
                  <w:spacing w:before="0" w:after="160"/>
                  <w:ind w:hanging="360"/>
                  <w:jc w:val="left"/>
                </w:pPr>
              </w:pPrChange>
            </w:pPr>
            <w:r w:rsidRPr="0069379F">
              <w:t xml:space="preserve"> DDL website is available</w:t>
            </w:r>
          </w:p>
          <w:p w14:paraId="45302CA0" w14:textId="77777777" w:rsidR="003E68E2" w:rsidRPr="0069379F" w:rsidRDefault="003E68E2" w:rsidP="00D77317">
            <w:pPr>
              <w:pStyle w:val="ListParagraph"/>
              <w:numPr>
                <w:ilvl w:val="0"/>
                <w:numId w:val="186"/>
              </w:numPr>
              <w:spacing w:before="0" w:after="160"/>
              <w:jc w:val="left"/>
              <w:pPrChange w:id="370" w:author="Ngọc Mạnh Lưu" w:date="2015-12-13T23:56:00Z">
                <w:pPr>
                  <w:pStyle w:val="ListParagraph"/>
                  <w:numPr>
                    <w:numId w:val="189"/>
                  </w:numPr>
                  <w:spacing w:before="0" w:after="160"/>
                  <w:ind w:hanging="360"/>
                  <w:jc w:val="left"/>
                </w:pPr>
              </w:pPrChange>
            </w:pPr>
            <w:r w:rsidRPr="0069379F">
              <w:t xml:space="preserve"> Admin browsed DDL website</w:t>
            </w:r>
          </w:p>
          <w:p w14:paraId="642CE2B2" w14:textId="77777777" w:rsidR="003E68E2" w:rsidRPr="000249D8" w:rsidRDefault="003E68E2" w:rsidP="00D77317">
            <w:pPr>
              <w:pStyle w:val="ListParagraph"/>
              <w:numPr>
                <w:ilvl w:val="0"/>
                <w:numId w:val="186"/>
              </w:numPr>
              <w:spacing w:before="0" w:after="160"/>
              <w:jc w:val="left"/>
              <w:pPrChange w:id="371" w:author="Ngọc Mạnh Lưu" w:date="2015-12-13T23:56:00Z">
                <w:pPr>
                  <w:pStyle w:val="ListParagraph"/>
                  <w:numPr>
                    <w:numId w:val="189"/>
                  </w:numPr>
                  <w:spacing w:before="0" w:after="160"/>
                  <w:ind w:hanging="360"/>
                  <w:jc w:val="left"/>
                </w:pPr>
              </w:pPrChange>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D77317">
            <w:pPr>
              <w:pStyle w:val="ListParagraph"/>
              <w:numPr>
                <w:ilvl w:val="0"/>
                <w:numId w:val="181"/>
              </w:numPr>
              <w:spacing w:before="0" w:after="160"/>
              <w:jc w:val="left"/>
              <w:pPrChange w:id="372" w:author="Ngọc Mạnh Lưu" w:date="2015-12-13T23:56:00Z">
                <w:pPr>
                  <w:pStyle w:val="ListParagraph"/>
                  <w:numPr>
                    <w:numId w:val="183"/>
                  </w:numPr>
                  <w:spacing w:before="0" w:after="160"/>
                  <w:ind w:hanging="360"/>
                  <w:jc w:val="left"/>
                </w:pPr>
              </w:pPrChange>
            </w:pPr>
            <w:r w:rsidRPr="00510A36">
              <w:t xml:space="preserve">Click on </w:t>
            </w:r>
            <w:r>
              <w:t>Project</w:t>
            </w:r>
            <w:r w:rsidRPr="00510A36">
              <w:t xml:space="preserve"> at left side</w:t>
            </w:r>
          </w:p>
          <w:p w14:paraId="75226FFE" w14:textId="77777777" w:rsidR="003E68E2" w:rsidRPr="00510A36" w:rsidRDefault="003E68E2" w:rsidP="00D77317">
            <w:pPr>
              <w:pStyle w:val="ListParagraph"/>
              <w:numPr>
                <w:ilvl w:val="0"/>
                <w:numId w:val="181"/>
              </w:numPr>
              <w:spacing w:before="0" w:after="160"/>
              <w:jc w:val="left"/>
              <w:pPrChange w:id="373" w:author="Ngọc Mạnh Lưu" w:date="2015-12-13T23:56:00Z">
                <w:pPr>
                  <w:pStyle w:val="ListParagraph"/>
                  <w:numPr>
                    <w:numId w:val="183"/>
                  </w:numPr>
                  <w:spacing w:before="0" w:after="160"/>
                  <w:ind w:hanging="360"/>
                  <w:jc w:val="left"/>
                </w:pPr>
              </w:pPrChange>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D77317"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E1B99A" w:rsidR="003E68E2" w:rsidRPr="008F59AF" w:rsidRDefault="00E12169" w:rsidP="004E6712">
      <w:pPr>
        <w:pStyle w:val="Heading6"/>
      </w:pPr>
      <w:r>
        <w:t>UC046</w:t>
      </w:r>
      <w:r w:rsidR="003E68E2" w:rsidRPr="008F59AF">
        <w:t>-</w:t>
      </w:r>
      <w:r w:rsidR="003E68E2" w:rsidRPr="00FE6592">
        <w:t xml:space="preserve"> </w:t>
      </w:r>
      <w:r w:rsidR="003E68E2"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1349D2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A4C0D">
              <w:rPr>
                <w:rFonts w:eastAsiaTheme="minorEastAsia" w:cs="Times New Roman"/>
                <w:b w:val="0"/>
                <w:color w:val="auto"/>
              </w:rPr>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D77317">
            <w:pPr>
              <w:pStyle w:val="ListParagraph"/>
              <w:numPr>
                <w:ilvl w:val="0"/>
                <w:numId w:val="187"/>
              </w:numPr>
              <w:spacing w:before="0" w:after="160"/>
              <w:jc w:val="left"/>
              <w:pPrChange w:id="374" w:author="Ngọc Mạnh Lưu" w:date="2015-12-13T23:56:00Z">
                <w:pPr>
                  <w:pStyle w:val="ListParagraph"/>
                  <w:numPr>
                    <w:numId w:val="190"/>
                  </w:numPr>
                  <w:spacing w:before="0" w:after="160"/>
                  <w:ind w:hanging="360"/>
                  <w:jc w:val="left"/>
                </w:pPr>
              </w:pPrChange>
            </w:pPr>
            <w:r w:rsidRPr="00B161FA">
              <w:t xml:space="preserve"> DDL website is available</w:t>
            </w:r>
          </w:p>
          <w:p w14:paraId="26585CA7" w14:textId="77777777" w:rsidR="003E68E2" w:rsidRPr="00B161FA" w:rsidRDefault="003E68E2" w:rsidP="00D77317">
            <w:pPr>
              <w:pStyle w:val="ListParagraph"/>
              <w:numPr>
                <w:ilvl w:val="0"/>
                <w:numId w:val="187"/>
              </w:numPr>
              <w:spacing w:before="0" w:after="160"/>
              <w:jc w:val="left"/>
              <w:pPrChange w:id="375" w:author="Ngọc Mạnh Lưu" w:date="2015-12-13T23:56:00Z">
                <w:pPr>
                  <w:pStyle w:val="ListParagraph"/>
                  <w:numPr>
                    <w:numId w:val="190"/>
                  </w:numPr>
                  <w:spacing w:before="0" w:after="160"/>
                  <w:ind w:hanging="360"/>
                  <w:jc w:val="left"/>
                </w:pPr>
              </w:pPrChange>
            </w:pPr>
            <w:r w:rsidRPr="00B161FA">
              <w:t xml:space="preserve"> Admin browsed DDL website</w:t>
            </w:r>
          </w:p>
          <w:p w14:paraId="26E7270B" w14:textId="77777777" w:rsidR="003E68E2" w:rsidRPr="004D4CDD" w:rsidRDefault="003E68E2" w:rsidP="00D77317">
            <w:pPr>
              <w:pStyle w:val="ListParagraph"/>
              <w:numPr>
                <w:ilvl w:val="0"/>
                <w:numId w:val="187"/>
              </w:numPr>
              <w:spacing w:before="0" w:after="160"/>
              <w:jc w:val="left"/>
              <w:pPrChange w:id="376" w:author="Ngọc Mạnh Lưu" w:date="2015-12-13T23:56:00Z">
                <w:pPr>
                  <w:pStyle w:val="ListParagraph"/>
                  <w:numPr>
                    <w:numId w:val="190"/>
                  </w:numPr>
                  <w:spacing w:before="0" w:after="160"/>
                  <w:ind w:hanging="360"/>
                  <w:jc w:val="left"/>
                </w:pPr>
              </w:pPrChange>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D77317"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6232E6D8" w:rsidR="003E68E2" w:rsidRPr="008F59AF" w:rsidRDefault="00E12169" w:rsidP="004E6712">
      <w:pPr>
        <w:pStyle w:val="Heading6"/>
      </w:pPr>
      <w:r>
        <w:t>UC047</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1028"/>
        <w:gridCol w:w="2208"/>
        <w:gridCol w:w="2022"/>
        <w:gridCol w:w="2024"/>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1D629AA9" w:rsidR="003E68E2" w:rsidRPr="003E68E2" w:rsidRDefault="00E12169"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D77317">
            <w:pPr>
              <w:pStyle w:val="ListParagraph"/>
              <w:numPr>
                <w:ilvl w:val="0"/>
                <w:numId w:val="181"/>
              </w:numPr>
              <w:spacing w:before="0" w:after="160"/>
              <w:jc w:val="left"/>
              <w:pPrChange w:id="377" w:author="Ngọc Mạnh Lưu" w:date="2015-12-13T23:56:00Z">
                <w:pPr>
                  <w:pStyle w:val="ListParagraph"/>
                  <w:numPr>
                    <w:numId w:val="183"/>
                  </w:numPr>
                  <w:spacing w:before="0" w:after="160"/>
                  <w:ind w:hanging="360"/>
                  <w:jc w:val="left"/>
                </w:pPr>
              </w:pPrChange>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D77317">
            <w:pPr>
              <w:pStyle w:val="ListParagraph"/>
              <w:numPr>
                <w:ilvl w:val="0"/>
                <w:numId w:val="181"/>
              </w:numPr>
              <w:tabs>
                <w:tab w:val="center" w:pos="3003"/>
              </w:tabs>
              <w:spacing w:before="0" w:after="160"/>
              <w:jc w:val="left"/>
              <w:pPrChange w:id="378" w:author="Ngọc Mạnh Lưu" w:date="2015-12-13T23:56:00Z">
                <w:pPr>
                  <w:pStyle w:val="ListParagraph"/>
                  <w:numPr>
                    <w:numId w:val="183"/>
                  </w:numPr>
                  <w:tabs>
                    <w:tab w:val="center" w:pos="3003"/>
                  </w:tabs>
                  <w:spacing w:before="0" w:after="160"/>
                  <w:ind w:hanging="360"/>
                  <w:jc w:val="left"/>
                </w:pPr>
              </w:pPrChange>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D77317"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AF966B8" w:rsidR="003E68E2" w:rsidRPr="008F59AF" w:rsidRDefault="00E12169" w:rsidP="004E6712">
      <w:pPr>
        <w:pStyle w:val="Heading6"/>
      </w:pPr>
      <w:r>
        <w:t>UC048</w:t>
      </w:r>
      <w:r w:rsidR="003E68E2" w:rsidRPr="008F59AF">
        <w:t>-</w:t>
      </w:r>
      <w:r w:rsidR="003E68E2" w:rsidRPr="00FE6592">
        <w:t xml:space="preserve"> </w:t>
      </w:r>
      <w:r w:rsidR="003E68E2"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B74B585"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FDD81BF" w14:textId="6B47AAA6" w:rsidR="003E68E2" w:rsidRPr="008F59AF" w:rsidRDefault="00D77317"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55868904" w:rsidR="003E68E2" w:rsidRPr="008F59AF" w:rsidRDefault="00CA0721" w:rsidP="004E6712">
      <w:pPr>
        <w:pStyle w:val="Heading6"/>
      </w:pPr>
      <w:r>
        <w:t>UC049</w:t>
      </w:r>
      <w:r w:rsidR="003E68E2" w:rsidRPr="008F59AF">
        <w:t>-</w:t>
      </w:r>
      <w:r w:rsidR="003E68E2" w:rsidRPr="00FE6592">
        <w:t xml:space="preserve"> </w:t>
      </w:r>
      <w:r w:rsidR="003E68E2" w:rsidRPr="00C36674">
        <w:t>Export backings</w:t>
      </w:r>
      <w:r w:rsidR="003E68E2">
        <w:t xml:space="preserve"> </w:t>
      </w:r>
      <w:r w:rsidR="003E68E2"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4B80039A" w:rsidR="003E68E2" w:rsidRPr="008F59AF" w:rsidRDefault="00CA0721"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D77317"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7753698D" w:rsidR="003E68E2" w:rsidRDefault="003E68E2" w:rsidP="00D02395">
      <w:pPr>
        <w:pStyle w:val="Table3-1"/>
      </w:pPr>
      <w:r w:rsidRPr="00BD6433">
        <w:t>Export backings list</w:t>
      </w:r>
      <w:r w:rsidRPr="00B868DF">
        <w:t xml:space="preserve"> Use case</w:t>
      </w:r>
    </w:p>
    <w:p w14:paraId="3FF68E91" w14:textId="77777777" w:rsidR="00D726E6" w:rsidRPr="00B24A47" w:rsidRDefault="00D726E6" w:rsidP="004E6712">
      <w:pPr>
        <w:pStyle w:val="Heading5"/>
      </w:pPr>
      <w:r w:rsidRPr="00B24A47">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17FC255" w:rsidR="00D726E6" w:rsidRPr="008F59AF" w:rsidRDefault="009A3CB5" w:rsidP="004E6712">
      <w:pPr>
        <w:pStyle w:val="Heading6"/>
      </w:pPr>
      <w:r>
        <w:t>UC050</w:t>
      </w:r>
      <w:r w:rsidR="00D726E6" w:rsidRPr="008F59AF">
        <w:t>-</w:t>
      </w:r>
      <w:r w:rsidR="00D726E6" w:rsidRPr="00FE6592">
        <w:t xml:space="preserve"> </w:t>
      </w:r>
      <w:r w:rsidR="00D726E6" w:rsidRPr="0012035B">
        <w:t>View</w:t>
      </w:r>
      <w:r w:rsidR="00D726E6">
        <w:t xml:space="preserve"> category </w:t>
      </w:r>
      <w:r w:rsidR="00D726E6"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414DBCE6"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D77317">
            <w:pPr>
              <w:pStyle w:val="ListParagraph"/>
              <w:numPr>
                <w:ilvl w:val="0"/>
                <w:numId w:val="188"/>
              </w:numPr>
              <w:spacing w:before="0" w:after="160"/>
              <w:jc w:val="left"/>
              <w:pPrChange w:id="379" w:author="Ngọc Mạnh Lưu" w:date="2015-12-13T23:56:00Z">
                <w:pPr>
                  <w:pStyle w:val="ListParagraph"/>
                  <w:numPr>
                    <w:numId w:val="192"/>
                  </w:numPr>
                  <w:spacing w:before="0" w:after="160"/>
                  <w:ind w:left="360" w:hanging="360"/>
                  <w:jc w:val="left"/>
                </w:pPr>
              </w:pPrChange>
            </w:pPr>
            <w:r w:rsidRPr="00F0000B">
              <w:t xml:space="preserve"> DDL website is available</w:t>
            </w:r>
          </w:p>
          <w:p w14:paraId="6A4CA560" w14:textId="77777777" w:rsidR="00D726E6" w:rsidRPr="00F0000B" w:rsidRDefault="00D726E6" w:rsidP="00D77317">
            <w:pPr>
              <w:pStyle w:val="ListParagraph"/>
              <w:numPr>
                <w:ilvl w:val="0"/>
                <w:numId w:val="188"/>
              </w:numPr>
              <w:spacing w:before="0" w:after="160"/>
              <w:jc w:val="left"/>
              <w:pPrChange w:id="380" w:author="Ngọc Mạnh Lưu" w:date="2015-12-13T23:56:00Z">
                <w:pPr>
                  <w:pStyle w:val="ListParagraph"/>
                  <w:numPr>
                    <w:numId w:val="192"/>
                  </w:numPr>
                  <w:spacing w:before="0" w:after="160"/>
                  <w:ind w:left="360" w:hanging="360"/>
                  <w:jc w:val="left"/>
                </w:pPr>
              </w:pPrChange>
            </w:pPr>
            <w:r w:rsidRPr="00F0000B">
              <w:t xml:space="preserve"> Admin browsed DDL website</w:t>
            </w:r>
          </w:p>
          <w:p w14:paraId="19714D7C" w14:textId="77777777" w:rsidR="00D726E6" w:rsidRPr="004D4CDD" w:rsidRDefault="00D726E6" w:rsidP="00D77317">
            <w:pPr>
              <w:pStyle w:val="ListParagraph"/>
              <w:numPr>
                <w:ilvl w:val="0"/>
                <w:numId w:val="188"/>
              </w:numPr>
              <w:spacing w:before="0" w:after="160"/>
              <w:jc w:val="left"/>
              <w:pPrChange w:id="381" w:author="Ngọc Mạnh Lưu" w:date="2015-12-13T23:56:00Z">
                <w:pPr>
                  <w:pStyle w:val="ListParagraph"/>
                  <w:numPr>
                    <w:numId w:val="192"/>
                  </w:numPr>
                  <w:spacing w:before="0" w:after="160"/>
                  <w:ind w:left="360" w:hanging="360"/>
                  <w:jc w:val="left"/>
                </w:pPr>
              </w:pPrChange>
            </w:pPr>
            <w:r>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D77317"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6CF74AE2" w:rsidR="00D726E6" w:rsidRPr="00227907" w:rsidRDefault="009A3CB5" w:rsidP="004E6712">
      <w:pPr>
        <w:pStyle w:val="Heading6"/>
      </w:pPr>
      <w:r>
        <w:t>UC051</w:t>
      </w:r>
      <w:r w:rsidR="00D726E6" w:rsidRPr="0091469F">
        <w:t xml:space="preserve">- </w:t>
      </w:r>
      <w:r w:rsidR="00D726E6"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057B119"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UC051</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D77317"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604A1E3E" w:rsidR="00D726E6" w:rsidRPr="00F20B27" w:rsidRDefault="00FF3F1D" w:rsidP="004E6712">
      <w:pPr>
        <w:pStyle w:val="Heading6"/>
      </w:pPr>
      <w:r>
        <w:t>UC052</w:t>
      </w:r>
      <w:r w:rsidR="00D726E6" w:rsidRPr="00F20B27">
        <w:t xml:space="preserve">- Activate </w:t>
      </w:r>
      <w:r w:rsidR="00D726E6"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44AD662C"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D77317">
            <w:pPr>
              <w:pStyle w:val="ListParagraph"/>
              <w:numPr>
                <w:ilvl w:val="0"/>
                <w:numId w:val="181"/>
              </w:numPr>
              <w:spacing w:before="0" w:after="160"/>
              <w:jc w:val="left"/>
              <w:pPrChange w:id="382" w:author="Ngọc Mạnh Lưu" w:date="2015-12-13T23:56:00Z">
                <w:pPr>
                  <w:pStyle w:val="ListParagraph"/>
                  <w:numPr>
                    <w:numId w:val="183"/>
                  </w:numPr>
                  <w:spacing w:before="0" w:after="160"/>
                  <w:ind w:hanging="360"/>
                  <w:jc w:val="left"/>
                </w:pPr>
              </w:pPrChange>
            </w:pPr>
            <w:r w:rsidRPr="009B4295">
              <w:t xml:space="preserve">Admin is </w:t>
            </w:r>
            <w:r>
              <w:t>viewing C</w:t>
            </w:r>
            <w:r w:rsidRPr="00345993">
              <w:t xml:space="preserve">ategory </w:t>
            </w:r>
            <w:r w:rsidRPr="009B4295">
              <w:t>List</w:t>
            </w:r>
          </w:p>
          <w:p w14:paraId="614D1430" w14:textId="77777777" w:rsidR="00D726E6" w:rsidRPr="009B4295" w:rsidRDefault="00D726E6" w:rsidP="00D77317">
            <w:pPr>
              <w:pStyle w:val="ListParagraph"/>
              <w:numPr>
                <w:ilvl w:val="0"/>
                <w:numId w:val="181"/>
              </w:numPr>
              <w:spacing w:before="0" w:after="160"/>
              <w:jc w:val="left"/>
              <w:pPrChange w:id="383" w:author="Ngọc Mạnh Lưu" w:date="2015-12-13T23:56:00Z">
                <w:pPr>
                  <w:pStyle w:val="ListParagraph"/>
                  <w:numPr>
                    <w:numId w:val="183"/>
                  </w:numPr>
                  <w:spacing w:before="0" w:after="160"/>
                  <w:ind w:hanging="360"/>
                  <w:jc w:val="left"/>
                </w:pPr>
              </w:pPrChange>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D77317">
            <w:pPr>
              <w:pStyle w:val="ListParagraph"/>
              <w:numPr>
                <w:ilvl w:val="0"/>
                <w:numId w:val="181"/>
              </w:numPr>
              <w:tabs>
                <w:tab w:val="center" w:pos="3003"/>
              </w:tabs>
              <w:spacing w:before="0" w:after="160"/>
              <w:jc w:val="left"/>
              <w:pPrChange w:id="384" w:author="Ngọc Mạnh Lưu" w:date="2015-12-13T23:56:00Z">
                <w:pPr>
                  <w:pStyle w:val="ListParagraph"/>
                  <w:numPr>
                    <w:numId w:val="183"/>
                  </w:numPr>
                  <w:tabs>
                    <w:tab w:val="center" w:pos="3003"/>
                  </w:tabs>
                  <w:spacing w:before="0" w:after="160"/>
                  <w:ind w:hanging="360"/>
                  <w:jc w:val="left"/>
                </w:pPr>
              </w:pPrChange>
            </w:pPr>
            <w:r>
              <w:t>Change displayed status from Deactivate to Activate</w:t>
            </w:r>
          </w:p>
          <w:p w14:paraId="5C70B140" w14:textId="77777777" w:rsidR="00D726E6" w:rsidRPr="009B4295" w:rsidRDefault="00D726E6" w:rsidP="00D77317">
            <w:pPr>
              <w:pStyle w:val="ListParagraph"/>
              <w:numPr>
                <w:ilvl w:val="0"/>
                <w:numId w:val="181"/>
              </w:numPr>
              <w:tabs>
                <w:tab w:val="center" w:pos="3003"/>
              </w:tabs>
              <w:spacing w:before="0" w:after="160"/>
              <w:jc w:val="left"/>
              <w:pPrChange w:id="385" w:author="Ngọc Mạnh Lưu" w:date="2015-12-13T23:56:00Z">
                <w:pPr>
                  <w:pStyle w:val="ListParagraph"/>
                  <w:numPr>
                    <w:numId w:val="183"/>
                  </w:numPr>
                  <w:tabs>
                    <w:tab w:val="center" w:pos="3003"/>
                  </w:tabs>
                  <w:spacing w:before="0" w:after="160"/>
                  <w:ind w:hanging="360"/>
                  <w:jc w:val="left"/>
                </w:pPr>
              </w:pPrChange>
            </w:pPr>
            <w:r>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D77317"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5548D93E" w:rsidR="00D726E6" w:rsidRPr="003D167C" w:rsidRDefault="00FF3F1D" w:rsidP="004E6712">
      <w:pPr>
        <w:pStyle w:val="Heading6"/>
      </w:pPr>
      <w:r>
        <w:t>UC053</w:t>
      </w:r>
      <w:r w:rsidR="00D726E6"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295A3C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D77317">
            <w:pPr>
              <w:pStyle w:val="ListParagraph"/>
              <w:numPr>
                <w:ilvl w:val="0"/>
                <w:numId w:val="181"/>
              </w:numPr>
              <w:spacing w:before="0" w:after="160"/>
              <w:jc w:val="left"/>
              <w:pPrChange w:id="386" w:author="Ngọc Mạnh Lưu" w:date="2015-12-13T23:56:00Z">
                <w:pPr>
                  <w:pStyle w:val="ListParagraph"/>
                  <w:numPr>
                    <w:numId w:val="183"/>
                  </w:numPr>
                  <w:spacing w:before="0" w:after="160"/>
                  <w:ind w:hanging="360"/>
                  <w:jc w:val="left"/>
                </w:pPr>
              </w:pPrChange>
            </w:pPr>
            <w:r>
              <w:t>Admin is viewing C</w:t>
            </w:r>
            <w:r w:rsidRPr="00A972C1">
              <w:t xml:space="preserve">ategory </w:t>
            </w:r>
            <w:r w:rsidRPr="009B4295">
              <w:t>List</w:t>
            </w:r>
          </w:p>
          <w:p w14:paraId="0864FD13" w14:textId="77777777" w:rsidR="00D726E6" w:rsidRPr="009B4295" w:rsidRDefault="00D726E6" w:rsidP="00D77317">
            <w:pPr>
              <w:pStyle w:val="ListParagraph"/>
              <w:numPr>
                <w:ilvl w:val="0"/>
                <w:numId w:val="181"/>
              </w:numPr>
              <w:spacing w:before="0" w:after="160"/>
              <w:jc w:val="left"/>
              <w:pPrChange w:id="387" w:author="Ngọc Mạnh Lưu" w:date="2015-12-13T23:56:00Z">
                <w:pPr>
                  <w:pStyle w:val="ListParagraph"/>
                  <w:numPr>
                    <w:numId w:val="183"/>
                  </w:numPr>
                  <w:spacing w:before="0" w:after="160"/>
                  <w:ind w:hanging="360"/>
                  <w:jc w:val="left"/>
                </w:pPr>
              </w:pPrChange>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D77317">
            <w:pPr>
              <w:pStyle w:val="ListParagraph"/>
              <w:numPr>
                <w:ilvl w:val="0"/>
                <w:numId w:val="181"/>
              </w:numPr>
              <w:tabs>
                <w:tab w:val="center" w:pos="3003"/>
              </w:tabs>
              <w:spacing w:before="0" w:after="160"/>
              <w:jc w:val="left"/>
              <w:pPrChange w:id="388" w:author="Ngọc Mạnh Lưu" w:date="2015-12-13T23:56:00Z">
                <w:pPr>
                  <w:pStyle w:val="ListParagraph"/>
                  <w:numPr>
                    <w:numId w:val="183"/>
                  </w:numPr>
                  <w:tabs>
                    <w:tab w:val="center" w:pos="3003"/>
                  </w:tabs>
                  <w:spacing w:before="0" w:after="160"/>
                  <w:ind w:hanging="360"/>
                  <w:jc w:val="left"/>
                </w:pPr>
              </w:pPrChange>
            </w:pPr>
            <w:r>
              <w:t>Change displayed status from Activate to Deactivate</w:t>
            </w:r>
          </w:p>
          <w:p w14:paraId="55472143" w14:textId="77777777" w:rsidR="00D726E6" w:rsidRPr="009B4295" w:rsidRDefault="00D726E6" w:rsidP="00D77317">
            <w:pPr>
              <w:pStyle w:val="ListParagraph"/>
              <w:numPr>
                <w:ilvl w:val="0"/>
                <w:numId w:val="181"/>
              </w:numPr>
              <w:tabs>
                <w:tab w:val="center" w:pos="3003"/>
              </w:tabs>
              <w:spacing w:before="0" w:after="160"/>
              <w:jc w:val="left"/>
              <w:pPrChange w:id="389" w:author="Ngọc Mạnh Lưu" w:date="2015-12-13T23:56:00Z">
                <w:pPr>
                  <w:pStyle w:val="ListParagraph"/>
                  <w:numPr>
                    <w:numId w:val="183"/>
                  </w:numPr>
                  <w:tabs>
                    <w:tab w:val="center" w:pos="3003"/>
                  </w:tabs>
                  <w:spacing w:before="0" w:after="160"/>
                  <w:ind w:hanging="360"/>
                  <w:jc w:val="left"/>
                </w:pPr>
              </w:pPrChange>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D77317"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67F53722" w:rsidR="00D726E6" w:rsidRPr="008F59AF" w:rsidRDefault="00FF3F1D" w:rsidP="004E6712">
      <w:pPr>
        <w:pStyle w:val="Heading6"/>
      </w:pPr>
      <w:r>
        <w:t>UC054</w:t>
      </w:r>
      <w:r w:rsidR="00D726E6" w:rsidRPr="008F59AF">
        <w:t>-</w:t>
      </w:r>
      <w:r w:rsidR="00D726E6" w:rsidRPr="0091469F">
        <w:t xml:space="preserve"> </w:t>
      </w:r>
      <w:r w:rsidR="00D726E6"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63D094D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D77317">
            <w:pPr>
              <w:pStyle w:val="ListParagraph"/>
              <w:numPr>
                <w:ilvl w:val="0"/>
                <w:numId w:val="181"/>
              </w:numPr>
              <w:tabs>
                <w:tab w:val="center" w:pos="3003"/>
              </w:tabs>
              <w:spacing w:before="0" w:after="160"/>
              <w:jc w:val="left"/>
              <w:pPrChange w:id="390" w:author="Ngọc Mạnh Lưu" w:date="2015-12-13T23:56:00Z">
                <w:pPr>
                  <w:pStyle w:val="ListParagraph"/>
                  <w:numPr>
                    <w:numId w:val="183"/>
                  </w:numPr>
                  <w:tabs>
                    <w:tab w:val="center" w:pos="3003"/>
                  </w:tabs>
                  <w:spacing w:before="0" w:after="160"/>
                  <w:ind w:hanging="360"/>
                  <w:jc w:val="left"/>
                </w:pPr>
              </w:pPrChange>
            </w:pPr>
            <w:r>
              <w:t>Type C</w:t>
            </w:r>
            <w:r w:rsidRPr="00A07EB9">
              <w:t>ategory</w:t>
            </w:r>
            <w:r>
              <w:t xml:space="preserve"> Name</w:t>
            </w:r>
          </w:p>
          <w:p w14:paraId="39CFFD6E" w14:textId="77777777" w:rsidR="00D726E6" w:rsidRDefault="00D726E6" w:rsidP="00D77317">
            <w:pPr>
              <w:pStyle w:val="ListParagraph"/>
              <w:numPr>
                <w:ilvl w:val="0"/>
                <w:numId w:val="181"/>
              </w:numPr>
              <w:tabs>
                <w:tab w:val="center" w:pos="3003"/>
              </w:tabs>
              <w:spacing w:before="0" w:after="160"/>
              <w:jc w:val="left"/>
              <w:pPrChange w:id="391" w:author="Ngọc Mạnh Lưu" w:date="2015-12-13T23:56:00Z">
                <w:pPr>
                  <w:pStyle w:val="ListParagraph"/>
                  <w:numPr>
                    <w:numId w:val="183"/>
                  </w:numPr>
                  <w:tabs>
                    <w:tab w:val="center" w:pos="3003"/>
                  </w:tabs>
                  <w:spacing w:before="0" w:after="160"/>
                  <w:ind w:hanging="360"/>
                  <w:jc w:val="left"/>
                </w:pPr>
              </w:pPrChange>
            </w:pPr>
            <w:r>
              <w:t>Type Description</w:t>
            </w:r>
          </w:p>
          <w:p w14:paraId="7B3A37E7" w14:textId="77777777" w:rsidR="00D726E6" w:rsidRDefault="00D726E6" w:rsidP="00D77317">
            <w:pPr>
              <w:pStyle w:val="ListParagraph"/>
              <w:numPr>
                <w:ilvl w:val="0"/>
                <w:numId w:val="181"/>
              </w:numPr>
              <w:tabs>
                <w:tab w:val="center" w:pos="3003"/>
              </w:tabs>
              <w:spacing w:before="0" w:after="160"/>
              <w:jc w:val="left"/>
              <w:pPrChange w:id="392" w:author="Ngọc Mạnh Lưu" w:date="2015-12-13T23:56:00Z">
                <w:pPr>
                  <w:pStyle w:val="ListParagraph"/>
                  <w:numPr>
                    <w:numId w:val="183"/>
                  </w:numPr>
                  <w:tabs>
                    <w:tab w:val="center" w:pos="3003"/>
                  </w:tabs>
                  <w:spacing w:before="0" w:after="160"/>
                  <w:ind w:hanging="360"/>
                  <w:jc w:val="left"/>
                </w:pPr>
              </w:pPrChange>
            </w:pPr>
            <w:r>
              <w:t>Choose picture from Admin’s computer</w:t>
            </w:r>
          </w:p>
          <w:p w14:paraId="037F9C0C" w14:textId="77777777" w:rsidR="00D726E6" w:rsidRPr="00EF3972" w:rsidRDefault="00D726E6" w:rsidP="00D77317">
            <w:pPr>
              <w:pStyle w:val="ListParagraph"/>
              <w:numPr>
                <w:ilvl w:val="0"/>
                <w:numId w:val="181"/>
              </w:numPr>
              <w:tabs>
                <w:tab w:val="center" w:pos="3003"/>
              </w:tabs>
              <w:spacing w:before="0" w:after="160"/>
              <w:jc w:val="left"/>
              <w:pPrChange w:id="393" w:author="Ngọc Mạnh Lưu" w:date="2015-12-13T23:56:00Z">
                <w:pPr>
                  <w:pStyle w:val="ListParagraph"/>
                  <w:numPr>
                    <w:numId w:val="183"/>
                  </w:numPr>
                  <w:tabs>
                    <w:tab w:val="center" w:pos="3003"/>
                  </w:tabs>
                  <w:spacing w:before="0" w:after="160"/>
                  <w:ind w:hanging="360"/>
                  <w:jc w:val="left"/>
                </w:pPr>
              </w:pPrChange>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09"/>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5419D43B" w14:textId="61675FEA" w:rsidR="00D726E6" w:rsidRPr="008F59AF" w:rsidRDefault="00D77317"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424DF50B" w:rsidR="00D726E6" w:rsidRPr="008F59AF" w:rsidRDefault="00FF3F1D" w:rsidP="004E6712">
      <w:pPr>
        <w:pStyle w:val="Heading6"/>
      </w:pPr>
      <w:r>
        <w:t>UC055</w:t>
      </w:r>
      <w:r w:rsidR="00D726E6" w:rsidRPr="008F59AF">
        <w:t>-</w:t>
      </w:r>
      <w:r w:rsidR="00D726E6" w:rsidRPr="0091469F">
        <w:t xml:space="preserve"> </w:t>
      </w:r>
      <w:r w:rsidR="00D726E6"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510F0FC7"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D77317">
            <w:pPr>
              <w:pStyle w:val="ListParagraph"/>
              <w:numPr>
                <w:ilvl w:val="0"/>
                <w:numId w:val="181"/>
              </w:numPr>
              <w:tabs>
                <w:tab w:val="center" w:pos="3003"/>
              </w:tabs>
              <w:spacing w:before="0" w:after="160"/>
              <w:jc w:val="left"/>
              <w:pPrChange w:id="394" w:author="Ngọc Mạnh Lưu" w:date="2015-12-13T23:56:00Z">
                <w:pPr>
                  <w:pStyle w:val="ListParagraph"/>
                  <w:numPr>
                    <w:numId w:val="183"/>
                  </w:numPr>
                  <w:tabs>
                    <w:tab w:val="center" w:pos="3003"/>
                  </w:tabs>
                  <w:spacing w:before="0" w:after="160"/>
                  <w:ind w:hanging="360"/>
                  <w:jc w:val="left"/>
                </w:pPr>
              </w:pPrChange>
            </w:pPr>
            <w:r>
              <w:t>Type C</w:t>
            </w:r>
            <w:r w:rsidRPr="00A07EB9">
              <w:t>ategory</w:t>
            </w:r>
            <w:r>
              <w:t xml:space="preserve"> Name</w:t>
            </w:r>
          </w:p>
          <w:p w14:paraId="02BC95CC" w14:textId="77777777" w:rsidR="00D726E6" w:rsidRDefault="00D726E6" w:rsidP="00D77317">
            <w:pPr>
              <w:pStyle w:val="ListParagraph"/>
              <w:numPr>
                <w:ilvl w:val="0"/>
                <w:numId w:val="181"/>
              </w:numPr>
              <w:tabs>
                <w:tab w:val="center" w:pos="3003"/>
              </w:tabs>
              <w:spacing w:before="0" w:after="160"/>
              <w:jc w:val="left"/>
              <w:pPrChange w:id="395" w:author="Ngọc Mạnh Lưu" w:date="2015-12-13T23:56:00Z">
                <w:pPr>
                  <w:pStyle w:val="ListParagraph"/>
                  <w:numPr>
                    <w:numId w:val="183"/>
                  </w:numPr>
                  <w:tabs>
                    <w:tab w:val="center" w:pos="3003"/>
                  </w:tabs>
                  <w:spacing w:before="0" w:after="160"/>
                  <w:ind w:hanging="360"/>
                  <w:jc w:val="left"/>
                </w:pPr>
              </w:pPrChange>
            </w:pPr>
            <w:r>
              <w:t>Type Description</w:t>
            </w:r>
          </w:p>
          <w:p w14:paraId="17CB6D08" w14:textId="77777777" w:rsidR="00D726E6" w:rsidRDefault="00D726E6" w:rsidP="00D77317">
            <w:pPr>
              <w:pStyle w:val="ListParagraph"/>
              <w:numPr>
                <w:ilvl w:val="0"/>
                <w:numId w:val="181"/>
              </w:numPr>
              <w:tabs>
                <w:tab w:val="center" w:pos="3003"/>
              </w:tabs>
              <w:spacing w:before="0" w:after="160"/>
              <w:jc w:val="left"/>
              <w:pPrChange w:id="396" w:author="Ngọc Mạnh Lưu" w:date="2015-12-13T23:56:00Z">
                <w:pPr>
                  <w:pStyle w:val="ListParagraph"/>
                  <w:numPr>
                    <w:numId w:val="183"/>
                  </w:numPr>
                  <w:tabs>
                    <w:tab w:val="center" w:pos="3003"/>
                  </w:tabs>
                  <w:spacing w:before="0" w:after="160"/>
                  <w:ind w:hanging="360"/>
                  <w:jc w:val="left"/>
                </w:pPr>
              </w:pPrChange>
            </w:pPr>
            <w:r>
              <w:t>Choose picture from Admin’s computer</w:t>
            </w:r>
          </w:p>
          <w:p w14:paraId="72228F0B" w14:textId="77777777" w:rsidR="00D726E6" w:rsidRPr="00EF3972" w:rsidRDefault="00D726E6" w:rsidP="00D77317">
            <w:pPr>
              <w:pStyle w:val="ListParagraph"/>
              <w:numPr>
                <w:ilvl w:val="0"/>
                <w:numId w:val="181"/>
              </w:numPr>
              <w:tabs>
                <w:tab w:val="center" w:pos="3003"/>
              </w:tabs>
              <w:spacing w:before="0" w:after="160"/>
              <w:jc w:val="left"/>
              <w:pPrChange w:id="397" w:author="Ngọc Mạnh Lưu" w:date="2015-12-13T23:56:00Z">
                <w:pPr>
                  <w:pStyle w:val="ListParagraph"/>
                  <w:numPr>
                    <w:numId w:val="183"/>
                  </w:numPr>
                  <w:tabs>
                    <w:tab w:val="center" w:pos="3003"/>
                  </w:tabs>
                  <w:spacing w:before="0" w:after="160"/>
                  <w:ind w:hanging="360"/>
                  <w:jc w:val="left"/>
                </w:pPr>
              </w:pPrChange>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D77317">
            <w:pPr>
              <w:pStyle w:val="ListParagraph"/>
              <w:numPr>
                <w:ilvl w:val="0"/>
                <w:numId w:val="181"/>
              </w:numPr>
              <w:spacing w:before="0" w:after="0"/>
              <w:jc w:val="left"/>
              <w:pPrChange w:id="398" w:author="Ngọc Mạnh Lưu" w:date="2015-12-13T23:56:00Z">
                <w:pPr>
                  <w:pStyle w:val="ListParagraph"/>
                  <w:numPr>
                    <w:numId w:val="183"/>
                  </w:numPr>
                  <w:spacing w:before="0" w:after="0"/>
                  <w:ind w:hanging="360"/>
                  <w:jc w:val="left"/>
                </w:pPr>
              </w:pPrChange>
            </w:pPr>
            <w:r w:rsidRPr="00287AC7">
              <w:t xml:space="preserve">Turn off </w:t>
            </w:r>
            <w:r>
              <w:t>Edit</w:t>
            </w:r>
            <w:r w:rsidRPr="00287AC7">
              <w:t xml:space="preserve"> category popup</w:t>
            </w:r>
          </w:p>
          <w:p w14:paraId="0015D084" w14:textId="77777777" w:rsidR="00D726E6" w:rsidRPr="00287AC7" w:rsidRDefault="00D726E6" w:rsidP="00D77317">
            <w:pPr>
              <w:pStyle w:val="ListParagraph"/>
              <w:numPr>
                <w:ilvl w:val="0"/>
                <w:numId w:val="181"/>
              </w:numPr>
              <w:spacing w:before="0" w:after="0"/>
              <w:jc w:val="left"/>
              <w:pPrChange w:id="399" w:author="Ngọc Mạnh Lưu" w:date="2015-12-13T23:56:00Z">
                <w:pPr>
                  <w:pStyle w:val="ListParagraph"/>
                  <w:numPr>
                    <w:numId w:val="183"/>
                  </w:numPr>
                  <w:spacing w:before="0" w:after="0"/>
                  <w:ind w:hanging="360"/>
                  <w:jc w:val="left"/>
                </w:pPr>
              </w:pPrChange>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D77317"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64468B5B" w:rsidR="00152D4B" w:rsidRPr="008F59AF" w:rsidRDefault="00FF3F1D" w:rsidP="004E6712">
      <w:pPr>
        <w:pStyle w:val="Heading6"/>
      </w:pPr>
      <w:r>
        <w:t>UC056</w:t>
      </w:r>
      <w:r w:rsidR="00152D4B" w:rsidRPr="008F59AF">
        <w:t>-</w:t>
      </w:r>
      <w:r w:rsidR="00152D4B" w:rsidRPr="00FE6592">
        <w:t xml:space="preserve"> </w:t>
      </w:r>
      <w:r w:rsidR="00152D4B" w:rsidRPr="00BE57D6">
        <w:t>View</w:t>
      </w:r>
      <w:r w:rsidR="00152D4B">
        <w:t xml:space="preserve"> </w:t>
      </w:r>
      <w:r w:rsidR="00152D4B"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4"/>
        <w:gridCol w:w="2169"/>
        <w:gridCol w:w="2005"/>
        <w:gridCol w:w="2090"/>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C5BFAB0"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D77317">
            <w:pPr>
              <w:pStyle w:val="ListParagraph"/>
              <w:numPr>
                <w:ilvl w:val="0"/>
                <w:numId w:val="189"/>
              </w:numPr>
              <w:spacing w:before="0" w:after="160"/>
              <w:jc w:val="left"/>
              <w:pPrChange w:id="400" w:author="Ngọc Mạnh Lưu" w:date="2015-12-13T23:56:00Z">
                <w:pPr>
                  <w:pStyle w:val="ListParagraph"/>
                  <w:numPr>
                    <w:numId w:val="193"/>
                  </w:numPr>
                  <w:spacing w:before="0" w:after="160"/>
                  <w:ind w:hanging="360"/>
                  <w:jc w:val="left"/>
                </w:pPr>
              </w:pPrChange>
            </w:pPr>
            <w:r w:rsidRPr="00BE57D6">
              <w:t xml:space="preserve"> DDL website is available</w:t>
            </w:r>
          </w:p>
          <w:p w14:paraId="4A45D4F4" w14:textId="77777777" w:rsidR="00152D4B" w:rsidRPr="00BE57D6" w:rsidRDefault="00152D4B" w:rsidP="00D77317">
            <w:pPr>
              <w:pStyle w:val="ListParagraph"/>
              <w:numPr>
                <w:ilvl w:val="0"/>
                <w:numId w:val="189"/>
              </w:numPr>
              <w:spacing w:before="0" w:after="160"/>
              <w:jc w:val="left"/>
              <w:pPrChange w:id="401" w:author="Ngọc Mạnh Lưu" w:date="2015-12-13T23:56:00Z">
                <w:pPr>
                  <w:pStyle w:val="ListParagraph"/>
                  <w:numPr>
                    <w:numId w:val="193"/>
                  </w:numPr>
                  <w:spacing w:before="0" w:after="160"/>
                  <w:ind w:hanging="360"/>
                  <w:jc w:val="left"/>
                </w:pPr>
              </w:pPrChange>
            </w:pPr>
            <w:r w:rsidRPr="00BE57D6">
              <w:t xml:space="preserve"> Admin browsed DDL website</w:t>
            </w:r>
          </w:p>
          <w:p w14:paraId="74077B5D" w14:textId="77777777" w:rsidR="00152D4B" w:rsidRPr="004D4CDD" w:rsidRDefault="00152D4B" w:rsidP="00D77317">
            <w:pPr>
              <w:pStyle w:val="ListParagraph"/>
              <w:numPr>
                <w:ilvl w:val="0"/>
                <w:numId w:val="189"/>
              </w:numPr>
              <w:spacing w:before="0" w:after="160"/>
              <w:jc w:val="left"/>
              <w:pPrChange w:id="402" w:author="Ngọc Mạnh Lưu" w:date="2015-12-13T23:56:00Z">
                <w:pPr>
                  <w:pStyle w:val="ListParagraph"/>
                  <w:numPr>
                    <w:numId w:val="193"/>
                  </w:numPr>
                  <w:spacing w:before="0" w:after="160"/>
                  <w:ind w:hanging="360"/>
                  <w:jc w:val="left"/>
                </w:pPr>
              </w:pPrChange>
            </w:pPr>
            <w:r>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D77317"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263A65D7" w:rsidR="00152D4B" w:rsidRPr="00AC33D4" w:rsidRDefault="00FF3F1D" w:rsidP="004E6712">
      <w:pPr>
        <w:pStyle w:val="Heading6"/>
      </w:pPr>
      <w:r>
        <w:t>UC057</w:t>
      </w:r>
      <w:r w:rsidR="00152D4B" w:rsidRPr="00F20B27">
        <w:t xml:space="preserve">- </w:t>
      </w:r>
      <w:r w:rsidR="00152D4B" w:rsidRPr="00EF0F56">
        <w:t>Active 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692CA1B9"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77777777" w:rsidR="00152D4B" w:rsidRPr="008F59AF" w:rsidRDefault="00152D4B" w:rsidP="00152D4B">
            <w:pPr>
              <w:spacing w:line="276" w:lineRule="auto"/>
              <w:rPr>
                <w:rFonts w:ascii="Times New Roman" w:hAnsi="Times New Roman" w:cs="Times New Roman"/>
              </w:rPr>
            </w:pPr>
            <w:r w:rsidRPr="00EF0F56">
              <w:rPr>
                <w:rFonts w:ascii="Times New Roman" w:hAnsi="Times New Roman" w:cs="Times New Roman"/>
              </w:rPr>
              <w:t>Active slider</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D77317">
            <w:pPr>
              <w:pStyle w:val="ListParagraph"/>
              <w:numPr>
                <w:ilvl w:val="0"/>
                <w:numId w:val="181"/>
              </w:numPr>
              <w:spacing w:before="0" w:after="160"/>
              <w:jc w:val="left"/>
              <w:pPrChange w:id="403" w:author="Ngọc Mạnh Lưu" w:date="2015-12-13T23:56:00Z">
                <w:pPr>
                  <w:pStyle w:val="ListParagraph"/>
                  <w:numPr>
                    <w:numId w:val="183"/>
                  </w:numPr>
                  <w:spacing w:before="0" w:after="160"/>
                  <w:ind w:hanging="360"/>
                  <w:jc w:val="left"/>
                </w:pPr>
              </w:pPrChange>
            </w:pPr>
            <w:r w:rsidRPr="009B4295">
              <w:t xml:space="preserve">Admin is </w:t>
            </w:r>
            <w:r>
              <w:t>viewing Sl</w:t>
            </w:r>
            <w:r w:rsidRPr="00EF0F56">
              <w:t>ider</w:t>
            </w:r>
            <w:r w:rsidRPr="009B4295">
              <w:t xml:space="preserve"> List</w:t>
            </w:r>
          </w:p>
          <w:p w14:paraId="5CE0C9A3" w14:textId="77777777" w:rsidR="00152D4B" w:rsidRPr="009B4295" w:rsidRDefault="00152D4B" w:rsidP="00D77317">
            <w:pPr>
              <w:pStyle w:val="ListParagraph"/>
              <w:numPr>
                <w:ilvl w:val="0"/>
                <w:numId w:val="181"/>
              </w:numPr>
              <w:spacing w:before="0" w:after="160"/>
              <w:jc w:val="left"/>
              <w:pPrChange w:id="404" w:author="Ngọc Mạnh Lưu" w:date="2015-12-13T23:56:00Z">
                <w:pPr>
                  <w:pStyle w:val="ListParagraph"/>
                  <w:numPr>
                    <w:numId w:val="183"/>
                  </w:numPr>
                  <w:spacing w:before="0" w:after="160"/>
                  <w:ind w:hanging="360"/>
                  <w:jc w:val="left"/>
                </w:pPr>
              </w:pPrChange>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D77317">
            <w:pPr>
              <w:pStyle w:val="ListParagraph"/>
              <w:numPr>
                <w:ilvl w:val="0"/>
                <w:numId w:val="181"/>
              </w:numPr>
              <w:tabs>
                <w:tab w:val="center" w:pos="3003"/>
              </w:tabs>
              <w:spacing w:before="0" w:after="160"/>
              <w:jc w:val="left"/>
              <w:pPrChange w:id="405" w:author="Ngọc Mạnh Lưu" w:date="2015-12-13T23:56:00Z">
                <w:pPr>
                  <w:pStyle w:val="ListParagraph"/>
                  <w:numPr>
                    <w:numId w:val="183"/>
                  </w:numPr>
                  <w:tabs>
                    <w:tab w:val="center" w:pos="3003"/>
                  </w:tabs>
                  <w:spacing w:before="0" w:after="160"/>
                  <w:ind w:hanging="360"/>
                  <w:jc w:val="left"/>
                </w:pPr>
              </w:pPrChange>
            </w:pPr>
            <w:r>
              <w:t>Change displayed status from Deactivate to Activate</w:t>
            </w:r>
          </w:p>
          <w:p w14:paraId="290F1459" w14:textId="77777777" w:rsidR="00152D4B" w:rsidRPr="009B4295" w:rsidRDefault="00152D4B" w:rsidP="00D77317">
            <w:pPr>
              <w:pStyle w:val="ListParagraph"/>
              <w:numPr>
                <w:ilvl w:val="0"/>
                <w:numId w:val="181"/>
              </w:numPr>
              <w:tabs>
                <w:tab w:val="center" w:pos="3003"/>
              </w:tabs>
              <w:spacing w:before="0" w:after="160"/>
              <w:jc w:val="left"/>
              <w:pPrChange w:id="406" w:author="Ngọc Mạnh Lưu" w:date="2015-12-13T23:56:00Z">
                <w:pPr>
                  <w:pStyle w:val="ListParagraph"/>
                  <w:numPr>
                    <w:numId w:val="183"/>
                  </w:numPr>
                  <w:tabs>
                    <w:tab w:val="center" w:pos="3003"/>
                  </w:tabs>
                  <w:spacing w:before="0" w:after="160"/>
                  <w:ind w:hanging="360"/>
                  <w:jc w:val="left"/>
                </w:pPr>
              </w:pPrChange>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D77317"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66B932B0" w:rsidR="00152D4B" w:rsidRDefault="00152D4B" w:rsidP="002833A4">
      <w:pPr>
        <w:pStyle w:val="Table3-1"/>
      </w:pPr>
      <w:r w:rsidRPr="00AA1807">
        <w:t>Active slider</w:t>
      </w:r>
      <w:r w:rsidRPr="00B868DF">
        <w:t xml:space="preserve"> Use case</w:t>
      </w:r>
    </w:p>
    <w:p w14:paraId="1DE73A3F" w14:textId="6F61618D" w:rsidR="00152D4B" w:rsidRPr="003D167C" w:rsidRDefault="00FF3F1D" w:rsidP="004E6712">
      <w:pPr>
        <w:pStyle w:val="Heading6"/>
      </w:pPr>
      <w:r>
        <w:t>UC058</w:t>
      </w:r>
      <w:r w:rsidR="00152D4B" w:rsidRPr="003D167C">
        <w:t xml:space="preserve">- Deactivate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235BB3CD"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UC</w:t>
            </w:r>
            <w:r w:rsidR="00FF3F1D">
              <w:rPr>
                <w:rFonts w:ascii="Times New Roman" w:hAnsi="Times New Roman" w:cs="Times New Roman"/>
              </w:rPr>
              <w:t>058</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D77317">
            <w:pPr>
              <w:pStyle w:val="ListParagraph"/>
              <w:numPr>
                <w:ilvl w:val="0"/>
                <w:numId w:val="181"/>
              </w:numPr>
              <w:spacing w:before="0" w:after="160"/>
              <w:jc w:val="left"/>
              <w:pPrChange w:id="407" w:author="Ngọc Mạnh Lưu" w:date="2015-12-13T23:56:00Z">
                <w:pPr>
                  <w:pStyle w:val="ListParagraph"/>
                  <w:numPr>
                    <w:numId w:val="183"/>
                  </w:numPr>
                  <w:spacing w:before="0" w:after="160"/>
                  <w:ind w:hanging="360"/>
                  <w:jc w:val="left"/>
                </w:pPr>
              </w:pPrChange>
            </w:pPr>
            <w:r>
              <w:t>Admin is viewing S</w:t>
            </w:r>
            <w:r w:rsidRPr="00EF0F56">
              <w:t>lider</w:t>
            </w:r>
            <w:r w:rsidRPr="009B4295">
              <w:t xml:space="preserve"> List</w:t>
            </w:r>
          </w:p>
          <w:p w14:paraId="14D9404A" w14:textId="77777777" w:rsidR="00152D4B" w:rsidRPr="009B4295" w:rsidRDefault="00152D4B" w:rsidP="00D77317">
            <w:pPr>
              <w:pStyle w:val="ListParagraph"/>
              <w:numPr>
                <w:ilvl w:val="0"/>
                <w:numId w:val="181"/>
              </w:numPr>
              <w:spacing w:before="0" w:after="160"/>
              <w:jc w:val="left"/>
              <w:pPrChange w:id="408" w:author="Ngọc Mạnh Lưu" w:date="2015-12-13T23:56:00Z">
                <w:pPr>
                  <w:pStyle w:val="ListParagraph"/>
                  <w:numPr>
                    <w:numId w:val="183"/>
                  </w:numPr>
                  <w:spacing w:before="0" w:after="160"/>
                  <w:ind w:hanging="360"/>
                  <w:jc w:val="left"/>
                </w:pPr>
              </w:pPrChange>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D77317">
            <w:pPr>
              <w:pStyle w:val="ListParagraph"/>
              <w:numPr>
                <w:ilvl w:val="0"/>
                <w:numId w:val="181"/>
              </w:numPr>
              <w:tabs>
                <w:tab w:val="center" w:pos="3003"/>
              </w:tabs>
              <w:spacing w:before="0" w:after="160"/>
              <w:jc w:val="left"/>
              <w:pPrChange w:id="409" w:author="Ngọc Mạnh Lưu" w:date="2015-12-13T23:56:00Z">
                <w:pPr>
                  <w:pStyle w:val="ListParagraph"/>
                  <w:numPr>
                    <w:numId w:val="183"/>
                  </w:numPr>
                  <w:tabs>
                    <w:tab w:val="center" w:pos="3003"/>
                  </w:tabs>
                  <w:spacing w:before="0" w:after="160"/>
                  <w:ind w:hanging="360"/>
                  <w:jc w:val="left"/>
                </w:pPr>
              </w:pPrChange>
            </w:pPr>
            <w:r>
              <w:t>Change displayed status from Activate to Deactivate</w:t>
            </w:r>
          </w:p>
          <w:p w14:paraId="0918025E" w14:textId="77777777" w:rsidR="00152D4B" w:rsidRPr="009B4295" w:rsidRDefault="00152D4B" w:rsidP="00D77317">
            <w:pPr>
              <w:pStyle w:val="ListParagraph"/>
              <w:numPr>
                <w:ilvl w:val="0"/>
                <w:numId w:val="181"/>
              </w:numPr>
              <w:tabs>
                <w:tab w:val="center" w:pos="3003"/>
              </w:tabs>
              <w:spacing w:before="0" w:after="160"/>
              <w:jc w:val="left"/>
              <w:pPrChange w:id="410" w:author="Ngọc Mạnh Lưu" w:date="2015-12-13T23:56:00Z">
                <w:pPr>
                  <w:pStyle w:val="ListParagraph"/>
                  <w:numPr>
                    <w:numId w:val="183"/>
                  </w:numPr>
                  <w:tabs>
                    <w:tab w:val="center" w:pos="3003"/>
                  </w:tabs>
                  <w:spacing w:before="0" w:after="160"/>
                  <w:ind w:hanging="360"/>
                  <w:jc w:val="left"/>
                </w:pPr>
              </w:pPrChange>
            </w:pPr>
            <w:r>
              <w:lastRenderedPageBreak/>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D77317"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A3F20AD" w:rsidR="00152D4B" w:rsidRPr="008F59AF" w:rsidRDefault="00FF3F1D" w:rsidP="004E6712">
      <w:pPr>
        <w:pStyle w:val="Heading6"/>
      </w:pPr>
      <w:r>
        <w:t>UC059</w:t>
      </w:r>
      <w:r w:rsidR="00152D4B" w:rsidRPr="008F59AF">
        <w:t>-</w:t>
      </w:r>
      <w:r w:rsidR="00152D4B" w:rsidRPr="0091469F">
        <w:t xml:space="preserve"> </w:t>
      </w:r>
      <w:r w:rsidR="00152D4B" w:rsidRPr="00A07EB9">
        <w:t xml:space="preserve">Add new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3AA9F951"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D77317">
            <w:pPr>
              <w:pStyle w:val="ListParagraph"/>
              <w:numPr>
                <w:ilvl w:val="0"/>
                <w:numId w:val="181"/>
              </w:numPr>
              <w:tabs>
                <w:tab w:val="center" w:pos="3003"/>
              </w:tabs>
              <w:spacing w:before="0" w:after="160"/>
              <w:jc w:val="left"/>
              <w:pPrChange w:id="411" w:author="Ngọc Mạnh Lưu" w:date="2015-12-13T23:56:00Z">
                <w:pPr>
                  <w:pStyle w:val="ListParagraph"/>
                  <w:numPr>
                    <w:numId w:val="183"/>
                  </w:numPr>
                  <w:tabs>
                    <w:tab w:val="center" w:pos="3003"/>
                  </w:tabs>
                  <w:spacing w:before="0" w:after="160"/>
                  <w:ind w:hanging="360"/>
                  <w:jc w:val="left"/>
                </w:pPr>
              </w:pPrChange>
            </w:pPr>
            <w:r>
              <w:t xml:space="preserve">Type </w:t>
            </w:r>
            <w:r w:rsidRPr="0038525D">
              <w:rPr>
                <w:bCs/>
                <w:color w:val="333333"/>
                <w:szCs w:val="21"/>
                <w:shd w:val="clear" w:color="auto" w:fill="FFFFFF"/>
              </w:rPr>
              <w:t>Slider Title</w:t>
            </w:r>
          </w:p>
          <w:p w14:paraId="41F990C8" w14:textId="77777777" w:rsidR="00152D4B" w:rsidRPr="0038525D" w:rsidRDefault="00152D4B" w:rsidP="00D77317">
            <w:pPr>
              <w:pStyle w:val="ListParagraph"/>
              <w:numPr>
                <w:ilvl w:val="0"/>
                <w:numId w:val="181"/>
              </w:numPr>
              <w:tabs>
                <w:tab w:val="center" w:pos="3003"/>
              </w:tabs>
              <w:spacing w:before="0" w:after="160"/>
              <w:jc w:val="left"/>
              <w:pPrChange w:id="412" w:author="Ngọc Mạnh Lưu" w:date="2015-12-13T23:56:00Z">
                <w:pPr>
                  <w:pStyle w:val="ListParagraph"/>
                  <w:numPr>
                    <w:numId w:val="183"/>
                  </w:numPr>
                  <w:tabs>
                    <w:tab w:val="center" w:pos="3003"/>
                  </w:tabs>
                  <w:spacing w:before="0" w:after="160"/>
                  <w:ind w:hanging="360"/>
                  <w:jc w:val="left"/>
                </w:pPr>
              </w:pPrChange>
            </w:pPr>
            <w:r>
              <w:t xml:space="preserve">Type </w:t>
            </w:r>
            <w:r w:rsidRPr="0038525D">
              <w:rPr>
                <w:bCs/>
                <w:color w:val="333333"/>
                <w:shd w:val="clear" w:color="auto" w:fill="FFFFFF"/>
              </w:rPr>
              <w:t>Slider Description</w:t>
            </w:r>
          </w:p>
          <w:p w14:paraId="1E3428A4" w14:textId="77777777" w:rsidR="00152D4B" w:rsidRDefault="00152D4B" w:rsidP="00D77317">
            <w:pPr>
              <w:pStyle w:val="ListParagraph"/>
              <w:numPr>
                <w:ilvl w:val="0"/>
                <w:numId w:val="181"/>
              </w:numPr>
              <w:tabs>
                <w:tab w:val="center" w:pos="3003"/>
              </w:tabs>
              <w:spacing w:before="0" w:after="160"/>
              <w:jc w:val="left"/>
              <w:pPrChange w:id="413" w:author="Ngọc Mạnh Lưu" w:date="2015-12-13T23:56:00Z">
                <w:pPr>
                  <w:pStyle w:val="ListParagraph"/>
                  <w:numPr>
                    <w:numId w:val="183"/>
                  </w:numPr>
                  <w:tabs>
                    <w:tab w:val="center" w:pos="3003"/>
                  </w:tabs>
                  <w:spacing w:before="0" w:after="160"/>
                  <w:ind w:hanging="360"/>
                  <w:jc w:val="left"/>
                </w:pPr>
              </w:pPrChange>
            </w:pPr>
            <w:r>
              <w:t xml:space="preserve">Type </w:t>
            </w:r>
            <w:r w:rsidRPr="0038525D">
              <w:rPr>
                <w:bCs/>
                <w:color w:val="333333"/>
                <w:shd w:val="clear" w:color="auto" w:fill="FFFFFF"/>
              </w:rPr>
              <w:t>Slider Url</w:t>
            </w:r>
          </w:p>
          <w:p w14:paraId="5207E934" w14:textId="77777777" w:rsidR="00152D4B" w:rsidRDefault="00152D4B" w:rsidP="00D77317">
            <w:pPr>
              <w:pStyle w:val="ListParagraph"/>
              <w:numPr>
                <w:ilvl w:val="0"/>
                <w:numId w:val="181"/>
              </w:numPr>
              <w:tabs>
                <w:tab w:val="center" w:pos="3003"/>
              </w:tabs>
              <w:spacing w:before="0" w:after="160"/>
              <w:jc w:val="left"/>
              <w:pPrChange w:id="414" w:author="Ngọc Mạnh Lưu" w:date="2015-12-13T23:56:00Z">
                <w:pPr>
                  <w:pStyle w:val="ListParagraph"/>
                  <w:numPr>
                    <w:numId w:val="183"/>
                  </w:numPr>
                  <w:tabs>
                    <w:tab w:val="center" w:pos="3003"/>
                  </w:tabs>
                  <w:spacing w:before="0" w:after="160"/>
                  <w:ind w:hanging="360"/>
                  <w:jc w:val="left"/>
                </w:pPr>
              </w:pPrChange>
            </w:pPr>
            <w:r>
              <w:t>Choose picture from Admin’s computer</w:t>
            </w:r>
          </w:p>
          <w:p w14:paraId="148A50A0" w14:textId="77777777" w:rsidR="00152D4B" w:rsidRPr="00640A4D" w:rsidRDefault="00152D4B" w:rsidP="00D77317">
            <w:pPr>
              <w:pStyle w:val="ListParagraph"/>
              <w:numPr>
                <w:ilvl w:val="0"/>
                <w:numId w:val="181"/>
              </w:numPr>
              <w:tabs>
                <w:tab w:val="center" w:pos="3003"/>
              </w:tabs>
              <w:spacing w:before="0" w:after="160"/>
              <w:jc w:val="left"/>
              <w:pPrChange w:id="415" w:author="Ngọc Mạnh Lưu" w:date="2015-12-13T23:56:00Z">
                <w:pPr>
                  <w:pStyle w:val="ListParagraph"/>
                  <w:numPr>
                    <w:numId w:val="183"/>
                  </w:numPr>
                  <w:tabs>
                    <w:tab w:val="center" w:pos="3003"/>
                  </w:tabs>
                  <w:spacing w:before="0" w:after="160"/>
                  <w:ind w:hanging="360"/>
                  <w:jc w:val="left"/>
                </w:pPr>
              </w:pPrChange>
            </w:pPr>
            <w:r>
              <w:t xml:space="preserve">Choose </w:t>
            </w:r>
            <w:r w:rsidRPr="00640A4D">
              <w:t>Button Color</w:t>
            </w:r>
          </w:p>
          <w:p w14:paraId="1943D0B6" w14:textId="77777777" w:rsidR="00152D4B" w:rsidRPr="00640A4D" w:rsidRDefault="00152D4B" w:rsidP="00D77317">
            <w:pPr>
              <w:pStyle w:val="ListParagraph"/>
              <w:numPr>
                <w:ilvl w:val="0"/>
                <w:numId w:val="181"/>
              </w:numPr>
              <w:tabs>
                <w:tab w:val="center" w:pos="3003"/>
              </w:tabs>
              <w:spacing w:before="0" w:after="160"/>
              <w:jc w:val="left"/>
              <w:pPrChange w:id="416" w:author="Ngọc Mạnh Lưu" w:date="2015-12-13T23:56:00Z">
                <w:pPr>
                  <w:pStyle w:val="ListParagraph"/>
                  <w:numPr>
                    <w:numId w:val="183"/>
                  </w:numPr>
                  <w:tabs>
                    <w:tab w:val="center" w:pos="3003"/>
                  </w:tabs>
                  <w:spacing w:before="0" w:after="160"/>
                  <w:ind w:hanging="360"/>
                  <w:jc w:val="left"/>
                </w:pPr>
              </w:pPrChange>
            </w:pPr>
            <w:r w:rsidRPr="00640A4D">
              <w:t>Choose Slider Order</w:t>
            </w:r>
          </w:p>
          <w:p w14:paraId="59AA8DA3" w14:textId="77777777" w:rsidR="00152D4B" w:rsidRDefault="00152D4B" w:rsidP="00D77317">
            <w:pPr>
              <w:pStyle w:val="ListParagraph"/>
              <w:numPr>
                <w:ilvl w:val="0"/>
                <w:numId w:val="181"/>
              </w:numPr>
              <w:tabs>
                <w:tab w:val="center" w:pos="3003"/>
              </w:tabs>
              <w:spacing w:before="0" w:after="160"/>
              <w:jc w:val="left"/>
              <w:pPrChange w:id="417" w:author="Ngọc Mạnh Lưu" w:date="2015-12-13T23:56:00Z">
                <w:pPr>
                  <w:pStyle w:val="ListParagraph"/>
                  <w:numPr>
                    <w:numId w:val="183"/>
                  </w:numPr>
                  <w:tabs>
                    <w:tab w:val="center" w:pos="3003"/>
                  </w:tabs>
                  <w:spacing w:before="0" w:after="160"/>
                  <w:ind w:hanging="360"/>
                  <w:jc w:val="left"/>
                </w:pPr>
              </w:pPrChange>
            </w:pPr>
            <w:r w:rsidRPr="00640A4D">
              <w:t>Choose status</w:t>
            </w:r>
          </w:p>
          <w:p w14:paraId="7F0896E7" w14:textId="77777777" w:rsidR="00152D4B" w:rsidRPr="00EF3972" w:rsidRDefault="00152D4B" w:rsidP="00D77317">
            <w:pPr>
              <w:pStyle w:val="ListParagraph"/>
              <w:numPr>
                <w:ilvl w:val="0"/>
                <w:numId w:val="181"/>
              </w:numPr>
              <w:tabs>
                <w:tab w:val="center" w:pos="3003"/>
              </w:tabs>
              <w:spacing w:before="0" w:after="160"/>
              <w:jc w:val="left"/>
              <w:pPrChange w:id="418" w:author="Ngọc Mạnh Lưu" w:date="2015-12-13T23:56:00Z">
                <w:pPr>
                  <w:pStyle w:val="ListParagraph"/>
                  <w:numPr>
                    <w:numId w:val="183"/>
                  </w:numPr>
                  <w:tabs>
                    <w:tab w:val="center" w:pos="3003"/>
                  </w:tabs>
                  <w:spacing w:before="0" w:after="160"/>
                  <w:ind w:hanging="360"/>
                  <w:jc w:val="left"/>
                </w:pPr>
              </w:pPrChange>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lastRenderedPageBreak/>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9"/>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1"/>
        <w:gridCol w:w="1034"/>
        <w:gridCol w:w="623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351" w:type="dxa"/>
            <w:gridSpan w:val="2"/>
          </w:tcPr>
          <w:p w14:paraId="7872000F" w14:textId="77777777" w:rsidR="00152D4B" w:rsidRPr="00183E89" w:rsidRDefault="00152D4B" w:rsidP="00D77317">
            <w:pPr>
              <w:pStyle w:val="ListParagraph"/>
              <w:numPr>
                <w:ilvl w:val="0"/>
                <w:numId w:val="181"/>
              </w:numPr>
              <w:tabs>
                <w:tab w:val="center" w:pos="3003"/>
              </w:tabs>
              <w:spacing w:before="0" w:after="0"/>
              <w:jc w:val="left"/>
              <w:pPrChange w:id="419" w:author="Ngọc Mạnh Lưu" w:date="2015-12-13T23:56:00Z">
                <w:pPr>
                  <w:pStyle w:val="ListParagraph"/>
                  <w:numPr>
                    <w:numId w:val="183"/>
                  </w:numPr>
                  <w:tabs>
                    <w:tab w:val="center" w:pos="3003"/>
                  </w:tabs>
                  <w:spacing w:before="0" w:after="0"/>
                  <w:ind w:hanging="360"/>
                  <w:jc w:val="left"/>
                </w:pPr>
              </w:pPrChange>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D77317"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09DC4692" w:rsidR="00152D4B" w:rsidRPr="008F59AF" w:rsidRDefault="00EF30F8" w:rsidP="004E6712">
      <w:pPr>
        <w:pStyle w:val="Heading6"/>
      </w:pPr>
      <w:r>
        <w:t>UC060</w:t>
      </w:r>
      <w:r w:rsidR="00152D4B" w:rsidRPr="008F59AF">
        <w:t>-</w:t>
      </w:r>
      <w:r w:rsidR="00152D4B" w:rsidRPr="0091469F">
        <w:t xml:space="preserve"> </w:t>
      </w:r>
      <w:r w:rsidR="00152D4B" w:rsidRPr="003E73AC">
        <w:t xml:space="preserve">Edit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315D9DA5" w:rsidR="00152D4B" w:rsidRPr="008F59AF" w:rsidRDefault="00EF30F8"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D77317">
            <w:pPr>
              <w:pStyle w:val="ListParagraph"/>
              <w:numPr>
                <w:ilvl w:val="0"/>
                <w:numId w:val="181"/>
              </w:numPr>
              <w:spacing w:before="0" w:after="0"/>
              <w:jc w:val="left"/>
              <w:pPrChange w:id="420" w:author="Ngọc Mạnh Lưu" w:date="2015-12-13T23:56:00Z">
                <w:pPr>
                  <w:pStyle w:val="ListParagraph"/>
                  <w:numPr>
                    <w:numId w:val="183"/>
                  </w:numPr>
                  <w:spacing w:before="0" w:after="0"/>
                  <w:ind w:hanging="360"/>
                  <w:jc w:val="left"/>
                </w:pPr>
              </w:pPrChange>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D77317">
            <w:pPr>
              <w:pStyle w:val="ListParagraph"/>
              <w:numPr>
                <w:ilvl w:val="0"/>
                <w:numId w:val="181"/>
              </w:numPr>
              <w:spacing w:before="0" w:after="0"/>
              <w:jc w:val="left"/>
              <w:pPrChange w:id="421" w:author="Ngọc Mạnh Lưu" w:date="2015-12-13T23:56:00Z">
                <w:pPr>
                  <w:pStyle w:val="ListParagraph"/>
                  <w:numPr>
                    <w:numId w:val="183"/>
                  </w:numPr>
                  <w:spacing w:before="0" w:after="0"/>
                  <w:ind w:hanging="360"/>
                  <w:jc w:val="left"/>
                </w:pPr>
              </w:pPrChange>
            </w:pPr>
            <w:r>
              <w:lastRenderedPageBreak/>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7686CF5C" w14:textId="73FF3640" w:rsidR="00152D4B" w:rsidRPr="008F59AF" w:rsidRDefault="00D77317"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317A126E" w:rsidR="00152D4B" w:rsidRPr="008F59AF" w:rsidRDefault="00EF30F8" w:rsidP="004E6712">
      <w:pPr>
        <w:pStyle w:val="Heading6"/>
      </w:pPr>
      <w:r>
        <w:t>UC061</w:t>
      </w:r>
      <w:r w:rsidR="00152D4B" w:rsidRPr="008F59AF">
        <w:t>-</w:t>
      </w:r>
      <w:r w:rsidR="00152D4B" w:rsidRPr="0091469F">
        <w:t xml:space="preserve"> </w:t>
      </w:r>
      <w:r w:rsidR="00152D4B">
        <w:t>Delete</w:t>
      </w:r>
      <w:r w:rsidR="00152D4B" w:rsidRPr="003E73AC">
        <w:t xml:space="preserve">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65397681"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w:t>
            </w:r>
            <w:r w:rsidR="00EF30F8">
              <w:rPr>
                <w:rFonts w:ascii="Times New Roman" w:hAnsi="Times New Roman" w:cs="Times New Roman"/>
              </w:rPr>
              <w:t>C061</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D77317">
            <w:pPr>
              <w:pStyle w:val="ListParagraph"/>
              <w:numPr>
                <w:ilvl w:val="0"/>
                <w:numId w:val="181"/>
              </w:numPr>
              <w:spacing w:before="0" w:after="0"/>
              <w:jc w:val="left"/>
              <w:pPrChange w:id="422" w:author="Ngọc Mạnh Lưu" w:date="2015-12-13T23:56:00Z">
                <w:pPr>
                  <w:pStyle w:val="ListParagraph"/>
                  <w:numPr>
                    <w:numId w:val="183"/>
                  </w:numPr>
                  <w:spacing w:before="0" w:after="0"/>
                  <w:ind w:hanging="360"/>
                  <w:jc w:val="left"/>
                </w:pPr>
              </w:pPrChange>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D77317">
            <w:pPr>
              <w:pStyle w:val="ListParagraph"/>
              <w:numPr>
                <w:ilvl w:val="0"/>
                <w:numId w:val="181"/>
              </w:numPr>
              <w:spacing w:before="0" w:after="0"/>
              <w:jc w:val="left"/>
              <w:pPrChange w:id="423" w:author="Ngọc Mạnh Lưu" w:date="2015-12-13T23:56:00Z">
                <w:pPr>
                  <w:pStyle w:val="ListParagraph"/>
                  <w:numPr>
                    <w:numId w:val="183"/>
                  </w:numPr>
                  <w:spacing w:before="0" w:after="0"/>
                  <w:ind w:hanging="360"/>
                  <w:jc w:val="left"/>
                </w:pPr>
              </w:pPrChange>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60FE59EB" w14:textId="1E65E3D9" w:rsidR="00152D4B" w:rsidRPr="008F59AF" w:rsidRDefault="00D77317"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39F966AA" w:rsidR="00C75785" w:rsidRPr="008F59AF" w:rsidRDefault="00EF30F8" w:rsidP="004E6712">
      <w:pPr>
        <w:pStyle w:val="Heading6"/>
      </w:pPr>
      <w:r>
        <w:t>UC062</w:t>
      </w:r>
      <w:r w:rsidR="00C75785" w:rsidRPr="008F59AF">
        <w:t>-</w:t>
      </w:r>
      <w:r w:rsidR="00C75785" w:rsidRPr="00FE6592">
        <w:t xml:space="preserve"> </w:t>
      </w:r>
      <w:r w:rsidR="00C75785" w:rsidRPr="006A7F2F">
        <w:t>View</w:t>
      </w:r>
      <w:r w:rsidR="00C75785">
        <w:t xml:space="preserve"> message</w:t>
      </w:r>
      <w:r w:rsidR="00C75785"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600AA24E"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D77317">
            <w:pPr>
              <w:pStyle w:val="ListParagraph"/>
              <w:numPr>
                <w:ilvl w:val="0"/>
                <w:numId w:val="190"/>
              </w:numPr>
              <w:spacing w:before="0" w:after="160"/>
              <w:jc w:val="left"/>
              <w:pPrChange w:id="424" w:author="Ngọc Mạnh Lưu" w:date="2015-12-13T23:56:00Z">
                <w:pPr>
                  <w:pStyle w:val="ListParagraph"/>
                  <w:numPr>
                    <w:numId w:val="194"/>
                  </w:numPr>
                  <w:spacing w:before="0" w:after="160"/>
                  <w:ind w:hanging="360"/>
                  <w:jc w:val="left"/>
                </w:pPr>
              </w:pPrChange>
            </w:pPr>
            <w:r w:rsidRPr="006A7F2F">
              <w:t xml:space="preserve"> DDL website is available</w:t>
            </w:r>
          </w:p>
          <w:p w14:paraId="40F09ECF" w14:textId="77777777" w:rsidR="00C75785" w:rsidRPr="006A7F2F" w:rsidRDefault="00C75785" w:rsidP="00D77317">
            <w:pPr>
              <w:pStyle w:val="ListParagraph"/>
              <w:numPr>
                <w:ilvl w:val="0"/>
                <w:numId w:val="190"/>
              </w:numPr>
              <w:spacing w:before="0" w:after="160"/>
              <w:jc w:val="left"/>
              <w:pPrChange w:id="425" w:author="Ngọc Mạnh Lưu" w:date="2015-12-13T23:56:00Z">
                <w:pPr>
                  <w:pStyle w:val="ListParagraph"/>
                  <w:numPr>
                    <w:numId w:val="194"/>
                  </w:numPr>
                  <w:spacing w:before="0" w:after="160"/>
                  <w:ind w:hanging="360"/>
                  <w:jc w:val="left"/>
                </w:pPr>
              </w:pPrChange>
            </w:pPr>
            <w:r w:rsidRPr="006A7F2F">
              <w:t xml:space="preserve"> Admin browsed DDL website</w:t>
            </w:r>
          </w:p>
          <w:p w14:paraId="6A094988" w14:textId="77777777" w:rsidR="00C75785" w:rsidRPr="004D4CDD" w:rsidRDefault="00C75785" w:rsidP="00D77317">
            <w:pPr>
              <w:pStyle w:val="ListParagraph"/>
              <w:numPr>
                <w:ilvl w:val="0"/>
                <w:numId w:val="190"/>
              </w:numPr>
              <w:spacing w:before="0" w:after="160"/>
              <w:jc w:val="left"/>
              <w:pPrChange w:id="426" w:author="Ngọc Mạnh Lưu" w:date="2015-12-13T23:56:00Z">
                <w:pPr>
                  <w:pStyle w:val="ListParagraph"/>
                  <w:numPr>
                    <w:numId w:val="194"/>
                  </w:numPr>
                  <w:spacing w:before="0" w:after="160"/>
                  <w:ind w:hanging="360"/>
                  <w:jc w:val="left"/>
                </w:pPr>
              </w:pPrChange>
            </w:pPr>
            <w:r>
              <w:lastRenderedPageBreak/>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D77317"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CB6BD8D" w:rsidR="00C75785" w:rsidRPr="0091469F" w:rsidRDefault="00EF30F8" w:rsidP="004E6712">
      <w:pPr>
        <w:pStyle w:val="Heading6"/>
      </w:pPr>
      <w:r>
        <w:t>UC063</w:t>
      </w:r>
      <w:r w:rsidR="00C75785" w:rsidRPr="0091469F">
        <w:t xml:space="preserve">- </w:t>
      </w:r>
      <w:r w:rsidR="00C75785" w:rsidRPr="00F20B27">
        <w:t xml:space="preserve">Search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1B1F753C"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D77317">
            <w:pPr>
              <w:pStyle w:val="ListParagraph"/>
              <w:numPr>
                <w:ilvl w:val="0"/>
                <w:numId w:val="181"/>
              </w:numPr>
              <w:spacing w:before="0" w:after="160"/>
              <w:jc w:val="left"/>
              <w:pPrChange w:id="427" w:author="Ngọc Mạnh Lưu" w:date="2015-12-13T23:56:00Z">
                <w:pPr>
                  <w:pStyle w:val="ListParagraph"/>
                  <w:numPr>
                    <w:numId w:val="183"/>
                  </w:numPr>
                  <w:spacing w:before="0" w:after="160"/>
                  <w:ind w:hanging="360"/>
                  <w:jc w:val="left"/>
                </w:pPr>
              </w:pPrChange>
            </w:pPr>
            <w:r w:rsidRPr="00A211EA">
              <w:t>Type name of category which want to search</w:t>
            </w:r>
          </w:p>
          <w:p w14:paraId="31CC75CE" w14:textId="77777777" w:rsidR="00C75785" w:rsidRPr="00A211EA" w:rsidRDefault="00C75785" w:rsidP="00D77317">
            <w:pPr>
              <w:pStyle w:val="ListParagraph"/>
              <w:numPr>
                <w:ilvl w:val="0"/>
                <w:numId w:val="181"/>
              </w:numPr>
              <w:spacing w:before="0" w:after="160"/>
              <w:jc w:val="left"/>
              <w:pPrChange w:id="428" w:author="Ngọc Mạnh Lưu" w:date="2015-12-13T23:56:00Z">
                <w:pPr>
                  <w:pStyle w:val="ListParagraph"/>
                  <w:numPr>
                    <w:numId w:val="183"/>
                  </w:numPr>
                  <w:spacing w:before="0" w:after="160"/>
                  <w:ind w:hanging="360"/>
                  <w:jc w:val="left"/>
                </w:pPr>
              </w:pPrChange>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lastRenderedPageBreak/>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33F510FA" w:rsidR="00C75785" w:rsidRPr="0091469F" w:rsidRDefault="00EF30F8" w:rsidP="004E6712">
      <w:pPr>
        <w:pStyle w:val="Heading6"/>
      </w:pPr>
      <w:r>
        <w:t>UC064</w:t>
      </w:r>
      <w:r w:rsidR="00C75785" w:rsidRPr="0091469F">
        <w:t xml:space="preserve">- </w:t>
      </w:r>
      <w:r w:rsidR="00C75785">
        <w:t>Send</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374FC24"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D77317">
            <w:pPr>
              <w:pStyle w:val="ListParagraph"/>
              <w:numPr>
                <w:ilvl w:val="0"/>
                <w:numId w:val="181"/>
              </w:numPr>
              <w:tabs>
                <w:tab w:val="center" w:pos="3003"/>
              </w:tabs>
              <w:spacing w:before="0" w:after="160"/>
              <w:jc w:val="left"/>
              <w:pPrChange w:id="429" w:author="Ngọc Mạnh Lưu" w:date="2015-12-13T23:56:00Z">
                <w:pPr>
                  <w:pStyle w:val="ListParagraph"/>
                  <w:numPr>
                    <w:numId w:val="183"/>
                  </w:numPr>
                  <w:tabs>
                    <w:tab w:val="center" w:pos="3003"/>
                  </w:tabs>
                  <w:spacing w:before="0" w:after="160"/>
                  <w:ind w:hanging="360"/>
                  <w:jc w:val="left"/>
                </w:pPr>
              </w:pPrChange>
            </w:pPr>
            <w:r w:rsidRPr="009B5C45">
              <w:t>Type all needed information at popup</w:t>
            </w:r>
          </w:p>
          <w:p w14:paraId="4D729B61" w14:textId="77777777" w:rsidR="00C75785" w:rsidRPr="009B5C45" w:rsidRDefault="00C75785" w:rsidP="00D77317">
            <w:pPr>
              <w:pStyle w:val="ListParagraph"/>
              <w:numPr>
                <w:ilvl w:val="0"/>
                <w:numId w:val="181"/>
              </w:numPr>
              <w:tabs>
                <w:tab w:val="center" w:pos="3003"/>
              </w:tabs>
              <w:spacing w:before="0" w:after="160"/>
              <w:jc w:val="left"/>
              <w:pPrChange w:id="430" w:author="Ngọc Mạnh Lưu" w:date="2015-12-13T23:56:00Z">
                <w:pPr>
                  <w:pStyle w:val="ListParagraph"/>
                  <w:numPr>
                    <w:numId w:val="183"/>
                  </w:numPr>
                  <w:tabs>
                    <w:tab w:val="center" w:pos="3003"/>
                  </w:tabs>
                  <w:spacing w:before="0" w:after="160"/>
                  <w:ind w:hanging="360"/>
                  <w:jc w:val="left"/>
                </w:pPr>
              </w:pPrChange>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D77317">
            <w:pPr>
              <w:pStyle w:val="ListParagraph"/>
              <w:numPr>
                <w:ilvl w:val="0"/>
                <w:numId w:val="181"/>
              </w:numPr>
              <w:spacing w:before="0" w:after="160"/>
              <w:jc w:val="left"/>
              <w:pPrChange w:id="431" w:author="Ngọc Mạnh Lưu" w:date="2015-12-13T23:56:00Z">
                <w:pPr>
                  <w:pStyle w:val="ListParagraph"/>
                  <w:numPr>
                    <w:numId w:val="183"/>
                  </w:numPr>
                  <w:spacing w:before="0" w:after="160"/>
                  <w:ind w:hanging="360"/>
                  <w:jc w:val="left"/>
                </w:pPr>
              </w:pPrChange>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4C59BAC1" w14:textId="1B310A1B" w:rsidR="00C75785" w:rsidRPr="0091469F" w:rsidRDefault="004430AF" w:rsidP="004E6712">
      <w:pPr>
        <w:pStyle w:val="Heading6"/>
      </w:pPr>
      <w:r>
        <w:t>UC06</w:t>
      </w:r>
      <w:r w:rsidR="00EF30F8">
        <w:t>5</w:t>
      </w:r>
      <w:r w:rsidR="00C75785" w:rsidRPr="0091469F">
        <w:t xml:space="preserve">- </w:t>
      </w:r>
      <w:r w:rsidR="00C75785">
        <w:t>View</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6FB60F2A"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39A76A07" w:rsidR="00C75785" w:rsidRPr="008F59AF" w:rsidRDefault="00EF30F8" w:rsidP="004E6712">
      <w:pPr>
        <w:pStyle w:val="Heading6"/>
      </w:pPr>
      <w:r>
        <w:t>UC066</w:t>
      </w:r>
      <w:r w:rsidR="00C75785" w:rsidRPr="008F59AF">
        <w:t>-</w:t>
      </w:r>
      <w:r w:rsidR="00C75785" w:rsidRPr="0091469F">
        <w:t xml:space="preserve"> </w:t>
      </w:r>
      <w:r w:rsidR="00C75785">
        <w:t>Delete</w:t>
      </w:r>
      <w:r w:rsidR="00C75785" w:rsidRPr="003E73AC">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33D639B2"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UC066</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D77317">
            <w:pPr>
              <w:pStyle w:val="ListParagraph"/>
              <w:numPr>
                <w:ilvl w:val="0"/>
                <w:numId w:val="181"/>
              </w:numPr>
              <w:spacing w:before="0" w:after="0"/>
              <w:jc w:val="left"/>
              <w:pPrChange w:id="432" w:author="Ngọc Mạnh Lưu" w:date="2015-12-13T23:56:00Z">
                <w:pPr>
                  <w:pStyle w:val="ListParagraph"/>
                  <w:numPr>
                    <w:numId w:val="183"/>
                  </w:numPr>
                  <w:spacing w:before="0" w:after="0"/>
                  <w:ind w:hanging="360"/>
                  <w:jc w:val="left"/>
                </w:pPr>
              </w:pPrChange>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D77317">
            <w:pPr>
              <w:pStyle w:val="ListParagraph"/>
              <w:numPr>
                <w:ilvl w:val="0"/>
                <w:numId w:val="181"/>
              </w:numPr>
              <w:spacing w:before="0" w:after="0"/>
              <w:jc w:val="left"/>
              <w:pPrChange w:id="433" w:author="Ngọc Mạnh Lưu" w:date="2015-12-13T23:56:00Z">
                <w:pPr>
                  <w:pStyle w:val="ListParagraph"/>
                  <w:numPr>
                    <w:numId w:val="183"/>
                  </w:numPr>
                  <w:spacing w:before="0" w:after="0"/>
                  <w:ind w:hanging="360"/>
                  <w:jc w:val="left"/>
                </w:pPr>
              </w:pPrChange>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D77317"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3298651D" w14:textId="77777777" w:rsidR="00DE5811" w:rsidRPr="00B24A47" w:rsidRDefault="00DE5811" w:rsidP="004E6712">
      <w:pPr>
        <w:pStyle w:val="Heading5"/>
      </w:pPr>
      <w:r w:rsidRPr="00B24A47">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lastRenderedPageBreak/>
        <w:t>Manage report use cases</w:t>
      </w:r>
    </w:p>
    <w:p w14:paraId="7F090A80" w14:textId="04531BF4" w:rsidR="00DE5811" w:rsidRPr="008F59AF" w:rsidRDefault="00EF30F8" w:rsidP="004E6712">
      <w:pPr>
        <w:pStyle w:val="Heading6"/>
      </w:pPr>
      <w:r>
        <w:t>UC067</w:t>
      </w:r>
      <w:r w:rsidR="00DE5811" w:rsidRPr="008F59AF">
        <w:t>-</w:t>
      </w:r>
      <w:r w:rsidR="00DE5811" w:rsidRPr="00FE6592">
        <w:t xml:space="preserve"> </w:t>
      </w:r>
      <w:r w:rsidR="00DE5811" w:rsidRPr="006A7F2F">
        <w:t>View</w:t>
      </w:r>
      <w:r w:rsidR="00DE5811">
        <w:t xml:space="preserve"> report</w:t>
      </w:r>
      <w:r w:rsidR="00DE5811"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26C8E63" w:rsidR="00DE5811" w:rsidRPr="008F59AF" w:rsidRDefault="00EF30F8" w:rsidP="005D4805">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D77317">
            <w:pPr>
              <w:pStyle w:val="ListParagraph"/>
              <w:numPr>
                <w:ilvl w:val="0"/>
                <w:numId w:val="191"/>
              </w:numPr>
              <w:spacing w:before="0" w:after="160"/>
              <w:jc w:val="left"/>
              <w:pPrChange w:id="434" w:author="Ngọc Mạnh Lưu" w:date="2015-12-13T23:56:00Z">
                <w:pPr>
                  <w:pStyle w:val="ListParagraph"/>
                  <w:numPr>
                    <w:numId w:val="195"/>
                  </w:numPr>
                  <w:spacing w:before="0" w:after="160"/>
                  <w:ind w:hanging="360"/>
                  <w:jc w:val="left"/>
                </w:pPr>
              </w:pPrChange>
            </w:pPr>
            <w:r w:rsidRPr="001A2E45">
              <w:t xml:space="preserve"> DDL website is available</w:t>
            </w:r>
          </w:p>
          <w:p w14:paraId="797DE662" w14:textId="77777777" w:rsidR="00DE5811" w:rsidRPr="001A2E45" w:rsidRDefault="00DE5811" w:rsidP="00D77317">
            <w:pPr>
              <w:pStyle w:val="ListParagraph"/>
              <w:numPr>
                <w:ilvl w:val="0"/>
                <w:numId w:val="191"/>
              </w:numPr>
              <w:spacing w:before="0" w:after="160"/>
              <w:jc w:val="left"/>
              <w:pPrChange w:id="435" w:author="Ngọc Mạnh Lưu" w:date="2015-12-13T23:56:00Z">
                <w:pPr>
                  <w:pStyle w:val="ListParagraph"/>
                  <w:numPr>
                    <w:numId w:val="195"/>
                  </w:numPr>
                  <w:spacing w:before="0" w:after="160"/>
                  <w:ind w:hanging="360"/>
                  <w:jc w:val="left"/>
                </w:pPr>
              </w:pPrChange>
            </w:pPr>
            <w:r w:rsidRPr="001A2E45">
              <w:t xml:space="preserve"> Admin browsed DDL website</w:t>
            </w:r>
          </w:p>
          <w:p w14:paraId="6DFC2AD8" w14:textId="77777777" w:rsidR="00DE5811" w:rsidRPr="004D4CDD" w:rsidRDefault="00DE5811" w:rsidP="00D77317">
            <w:pPr>
              <w:pStyle w:val="ListParagraph"/>
              <w:numPr>
                <w:ilvl w:val="0"/>
                <w:numId w:val="191"/>
              </w:numPr>
              <w:spacing w:before="0" w:after="160"/>
              <w:jc w:val="left"/>
              <w:pPrChange w:id="436" w:author="Ngọc Mạnh Lưu" w:date="2015-12-13T23:56:00Z">
                <w:pPr>
                  <w:pStyle w:val="ListParagraph"/>
                  <w:numPr>
                    <w:numId w:val="195"/>
                  </w:numPr>
                  <w:spacing w:before="0" w:after="160"/>
                  <w:ind w:hanging="360"/>
                  <w:jc w:val="left"/>
                </w:pPr>
              </w:pPrChange>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D77317">
            <w:pPr>
              <w:pStyle w:val="ListParagraph"/>
              <w:numPr>
                <w:ilvl w:val="0"/>
                <w:numId w:val="181"/>
              </w:numPr>
              <w:spacing w:before="0" w:after="160"/>
              <w:jc w:val="left"/>
              <w:pPrChange w:id="437" w:author="Ngọc Mạnh Lưu" w:date="2015-12-13T23:56:00Z">
                <w:pPr>
                  <w:pStyle w:val="ListParagraph"/>
                  <w:numPr>
                    <w:numId w:val="183"/>
                  </w:numPr>
                  <w:spacing w:before="0" w:after="160"/>
                  <w:ind w:hanging="360"/>
                  <w:jc w:val="left"/>
                </w:pPr>
              </w:pPrChange>
            </w:pPr>
            <w:r w:rsidRPr="001A2E45">
              <w:t>Click on Report at left side</w:t>
            </w:r>
          </w:p>
          <w:p w14:paraId="1C477AAA" w14:textId="77777777" w:rsidR="00DE5811" w:rsidRPr="001A2E45" w:rsidRDefault="00DE5811" w:rsidP="00D77317">
            <w:pPr>
              <w:pStyle w:val="ListParagraph"/>
              <w:numPr>
                <w:ilvl w:val="0"/>
                <w:numId w:val="181"/>
              </w:numPr>
              <w:spacing w:before="0" w:after="160"/>
              <w:jc w:val="left"/>
              <w:pPrChange w:id="438" w:author="Ngọc Mạnh Lưu" w:date="2015-12-13T23:56:00Z">
                <w:pPr>
                  <w:pStyle w:val="ListParagraph"/>
                  <w:numPr>
                    <w:numId w:val="183"/>
                  </w:numPr>
                  <w:spacing w:before="0" w:after="160"/>
                  <w:ind w:hanging="360"/>
                  <w:jc w:val="left"/>
                </w:pPr>
              </w:pPrChange>
            </w:pPr>
            <w:r>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D77317"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61872252" w:rsidR="00DE5811" w:rsidRPr="008F59AF" w:rsidRDefault="009A3CB5" w:rsidP="004E6712">
      <w:pPr>
        <w:pStyle w:val="Heading6"/>
      </w:pPr>
      <w:r>
        <w:t>UC068</w:t>
      </w:r>
      <w:r w:rsidR="00DE5811" w:rsidRPr="008F59AF">
        <w:t>-</w:t>
      </w:r>
      <w:r w:rsidR="00DE5811" w:rsidRPr="00FE6592">
        <w:t xml:space="preserve"> </w:t>
      </w:r>
      <w:r w:rsidR="00DE5811" w:rsidRPr="0011159A">
        <w:t>View</w:t>
      </w:r>
      <w:r w:rsidR="00DE5811">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078D3F26"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D77317"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405E786A" w:rsidR="00DE5811" w:rsidRPr="008F59AF" w:rsidRDefault="009A3CB5" w:rsidP="004E6712">
      <w:pPr>
        <w:pStyle w:val="Heading6"/>
      </w:pPr>
      <w:r>
        <w:t>UC0</w:t>
      </w:r>
      <w:r w:rsidR="00DE5811">
        <w:t>6</w:t>
      </w:r>
      <w:r>
        <w:t>9</w:t>
      </w:r>
      <w:r w:rsidR="00DE5811" w:rsidRPr="008F59AF">
        <w:t>-</w:t>
      </w:r>
      <w:r w:rsidR="00DE5811" w:rsidRPr="00FE6592">
        <w:t xml:space="preserve"> </w:t>
      </w:r>
      <w:r w:rsidR="00DE5811"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1A0215F0"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D77317">
            <w:pPr>
              <w:pStyle w:val="ListParagraph"/>
              <w:numPr>
                <w:ilvl w:val="0"/>
                <w:numId w:val="181"/>
              </w:numPr>
              <w:tabs>
                <w:tab w:val="center" w:pos="3003"/>
              </w:tabs>
              <w:spacing w:before="0" w:after="160"/>
              <w:jc w:val="left"/>
              <w:pPrChange w:id="439" w:author="Ngọc Mạnh Lưu" w:date="2015-12-13T23:56:00Z">
                <w:pPr>
                  <w:pStyle w:val="ListParagraph"/>
                  <w:numPr>
                    <w:numId w:val="183"/>
                  </w:numPr>
                  <w:tabs>
                    <w:tab w:val="center" w:pos="3003"/>
                  </w:tabs>
                  <w:spacing w:before="0" w:after="160"/>
                  <w:ind w:hanging="360"/>
                  <w:jc w:val="left"/>
                </w:pPr>
              </w:pPrChange>
            </w:pPr>
            <w:r>
              <w:t>Display changed status as content of the button</w:t>
            </w:r>
          </w:p>
          <w:p w14:paraId="4597E950" w14:textId="77777777" w:rsidR="00DE5811" w:rsidRPr="00C7771C" w:rsidRDefault="00DE5811" w:rsidP="00D77317">
            <w:pPr>
              <w:pStyle w:val="ListParagraph"/>
              <w:numPr>
                <w:ilvl w:val="0"/>
                <w:numId w:val="181"/>
              </w:numPr>
              <w:tabs>
                <w:tab w:val="center" w:pos="3003"/>
              </w:tabs>
              <w:spacing w:before="0" w:after="160"/>
              <w:jc w:val="left"/>
              <w:pPrChange w:id="440" w:author="Ngọc Mạnh Lưu" w:date="2015-12-13T23:56:00Z">
                <w:pPr>
                  <w:pStyle w:val="ListParagraph"/>
                  <w:numPr>
                    <w:numId w:val="183"/>
                  </w:numPr>
                  <w:tabs>
                    <w:tab w:val="center" w:pos="3003"/>
                  </w:tabs>
                  <w:spacing w:before="0" w:after="160"/>
                  <w:ind w:hanging="360"/>
                  <w:jc w:val="left"/>
                </w:pPr>
              </w:pPrChange>
            </w:pPr>
            <w:r>
              <w:lastRenderedPageBreak/>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4DC4C4B" w14:textId="25DA7508" w:rsidR="00DE5811" w:rsidRPr="008F59AF" w:rsidRDefault="00D77317"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67FEC8D7" w14:textId="7D35BB02" w:rsidR="002421D3" w:rsidRPr="008F59AF" w:rsidRDefault="002421D3" w:rsidP="002421D3">
      <w:pPr>
        <w:pStyle w:val="Heading3"/>
      </w:pPr>
      <w:bookmarkStart w:id="441" w:name="_Toc431981029"/>
      <w:bookmarkStart w:id="442" w:name="_Toc437560583"/>
      <w:r w:rsidRPr="008F59AF">
        <w:t>N</w:t>
      </w:r>
      <w:r w:rsidR="001B43FF">
        <w:t>on</w:t>
      </w:r>
      <w:r w:rsidRPr="008F59AF">
        <w:t>-F</w:t>
      </w:r>
      <w:r w:rsidR="001B43FF">
        <w:t xml:space="preserve">unctional </w:t>
      </w:r>
      <w:r w:rsidRPr="008F59AF">
        <w:t>S</w:t>
      </w:r>
      <w:bookmarkEnd w:id="441"/>
      <w:r w:rsidR="001B43FF">
        <w:t>pecification</w:t>
      </w:r>
      <w:bookmarkEnd w:id="442"/>
    </w:p>
    <w:p w14:paraId="346BD299" w14:textId="77777777" w:rsidR="002421D3" w:rsidRPr="00853051" w:rsidRDefault="002421D3" w:rsidP="002421D3">
      <w:pPr>
        <w:pStyle w:val="Heading4"/>
      </w:pPr>
      <w:bookmarkStart w:id="443" w:name="_Toc295216401"/>
      <w:bookmarkStart w:id="444" w:name="_Toc301273476"/>
      <w:bookmarkStart w:id="445" w:name="_Toc395608487"/>
      <w:bookmarkStart w:id="446" w:name="_Toc431981030"/>
      <w:r w:rsidRPr="00853051">
        <w:t>Reliability</w:t>
      </w:r>
      <w:bookmarkEnd w:id="443"/>
      <w:bookmarkEnd w:id="444"/>
      <w:bookmarkEnd w:id="445"/>
      <w:bookmarkEnd w:id="446"/>
    </w:p>
    <w:p w14:paraId="277B000A" w14:textId="77777777" w:rsidR="002421D3" w:rsidRPr="00EF497E" w:rsidRDefault="002421D3" w:rsidP="00D77317">
      <w:pPr>
        <w:pStyle w:val="ListParagraph"/>
        <w:numPr>
          <w:ilvl w:val="0"/>
          <w:numId w:val="196"/>
        </w:numPr>
        <w:autoSpaceDE w:val="0"/>
        <w:autoSpaceDN w:val="0"/>
        <w:adjustRightInd w:val="0"/>
        <w:spacing w:after="0"/>
        <w:pPrChange w:id="447" w:author="Ngọc Mạnh Lưu" w:date="2015-12-13T23:56:00Z">
          <w:pPr>
            <w:pStyle w:val="ListParagraph"/>
            <w:numPr>
              <w:numId w:val="200"/>
            </w:numPr>
            <w:autoSpaceDE w:val="0"/>
            <w:autoSpaceDN w:val="0"/>
            <w:adjustRightInd w:val="0"/>
            <w:spacing w:after="0"/>
            <w:ind w:hanging="360"/>
          </w:pPr>
        </w:pPrChange>
      </w:pPr>
      <w:bookmarkStart w:id="448" w:name="_Toc230624193"/>
      <w:bookmarkStart w:id="449" w:name="_Toc295216402"/>
      <w:bookmarkStart w:id="450" w:name="_Toc301273477"/>
      <w:r w:rsidRPr="00EF497E">
        <w:t>Mean time between failures: The mean time between each failure is expected to be about 480 hours of using.</w:t>
      </w:r>
    </w:p>
    <w:p w14:paraId="34BD4BE9" w14:textId="77777777" w:rsidR="002421D3" w:rsidRPr="00EF497E" w:rsidRDefault="002421D3" w:rsidP="00D77317">
      <w:pPr>
        <w:pStyle w:val="ListParagraph"/>
        <w:numPr>
          <w:ilvl w:val="0"/>
          <w:numId w:val="196"/>
        </w:numPr>
        <w:autoSpaceDE w:val="0"/>
        <w:autoSpaceDN w:val="0"/>
        <w:adjustRightInd w:val="0"/>
        <w:spacing w:after="0"/>
        <w:pPrChange w:id="451" w:author="Ngọc Mạnh Lưu" w:date="2015-12-13T23:56:00Z">
          <w:pPr>
            <w:pStyle w:val="ListParagraph"/>
            <w:numPr>
              <w:numId w:val="200"/>
            </w:numPr>
            <w:autoSpaceDE w:val="0"/>
            <w:autoSpaceDN w:val="0"/>
            <w:adjustRightInd w:val="0"/>
            <w:spacing w:after="0"/>
            <w:ind w:hanging="360"/>
          </w:pPr>
        </w:pPrChange>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D77317">
      <w:pPr>
        <w:pStyle w:val="ListParagraph"/>
        <w:numPr>
          <w:ilvl w:val="0"/>
          <w:numId w:val="196"/>
        </w:numPr>
        <w:autoSpaceDE w:val="0"/>
        <w:autoSpaceDN w:val="0"/>
        <w:adjustRightInd w:val="0"/>
        <w:spacing w:after="0"/>
        <w:pPrChange w:id="452" w:author="Ngọc Mạnh Lưu" w:date="2015-12-13T23:56:00Z">
          <w:pPr>
            <w:pStyle w:val="ListParagraph"/>
            <w:numPr>
              <w:numId w:val="200"/>
            </w:numPr>
            <w:autoSpaceDE w:val="0"/>
            <w:autoSpaceDN w:val="0"/>
            <w:adjustRightInd w:val="0"/>
            <w:spacing w:after="0"/>
            <w:ind w:hanging="360"/>
          </w:pPr>
        </w:pPrChange>
      </w:pPr>
      <w:r w:rsidRPr="00EF497E">
        <w:t>The database must be backed up daily and can be recovered if necessary</w:t>
      </w:r>
    </w:p>
    <w:p w14:paraId="300C43AB" w14:textId="77777777" w:rsidR="002421D3" w:rsidRPr="00853051" w:rsidRDefault="002421D3" w:rsidP="002421D3">
      <w:pPr>
        <w:pStyle w:val="Heading4"/>
      </w:pPr>
      <w:bookmarkStart w:id="453" w:name="_Toc395608488"/>
      <w:bookmarkStart w:id="454" w:name="_Toc431981031"/>
      <w:r w:rsidRPr="00853051">
        <w:t>Performance Requirements</w:t>
      </w:r>
      <w:bookmarkEnd w:id="448"/>
      <w:bookmarkEnd w:id="449"/>
      <w:bookmarkEnd w:id="450"/>
      <w:bookmarkEnd w:id="453"/>
      <w:bookmarkEnd w:id="454"/>
    </w:p>
    <w:p w14:paraId="618CCE43" w14:textId="77777777" w:rsidR="002421D3" w:rsidRPr="00853051" w:rsidRDefault="002421D3" w:rsidP="004B7B91">
      <w:pPr>
        <w:pStyle w:val="Heading5"/>
      </w:pPr>
      <w:bookmarkStart w:id="455" w:name="_Toc431981032"/>
      <w:r w:rsidRPr="00853051">
        <w:t>Availability</w:t>
      </w:r>
      <w:bookmarkEnd w:id="455"/>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456" w:name="_Toc431981033"/>
      <w:r w:rsidRPr="00853051">
        <w:t>Response time</w:t>
      </w:r>
      <w:bookmarkEnd w:id="456"/>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457" w:name="_Toc395608490"/>
      <w:bookmarkStart w:id="458" w:name="_Toc431981034"/>
      <w:bookmarkStart w:id="459" w:name="_Toc230624206"/>
      <w:bookmarkStart w:id="460" w:name="_Toc295216405"/>
      <w:bookmarkStart w:id="461" w:name="_Toc301273480"/>
      <w:r w:rsidRPr="00853051">
        <w:t>Maintainability</w:t>
      </w:r>
      <w:bookmarkEnd w:id="457"/>
      <w:bookmarkEnd w:id="458"/>
    </w:p>
    <w:p w14:paraId="688A9AE9" w14:textId="2CC9743A" w:rsidR="002421D3" w:rsidRPr="00EF497E" w:rsidRDefault="002421D3" w:rsidP="00D77317">
      <w:pPr>
        <w:pStyle w:val="ListParagraph"/>
        <w:numPr>
          <w:ilvl w:val="0"/>
          <w:numId w:val="196"/>
        </w:numPr>
        <w:autoSpaceDE w:val="0"/>
        <w:autoSpaceDN w:val="0"/>
        <w:adjustRightInd w:val="0"/>
        <w:spacing w:after="0"/>
        <w:rPr>
          <w:b/>
        </w:rPr>
        <w:pPrChange w:id="462" w:author="Ngọc Mạnh Lưu" w:date="2015-12-13T23:56:00Z">
          <w:pPr>
            <w:pStyle w:val="ListParagraph"/>
            <w:numPr>
              <w:numId w:val="200"/>
            </w:numPr>
            <w:autoSpaceDE w:val="0"/>
            <w:autoSpaceDN w:val="0"/>
            <w:adjustRightInd w:val="0"/>
            <w:spacing w:after="0"/>
            <w:ind w:hanging="360"/>
          </w:pPr>
        </w:pPrChange>
      </w:pPr>
      <w:r w:rsidRPr="00EF497E">
        <w:rPr>
          <w:b/>
        </w:rPr>
        <w:t>Coding standards and naming conventions</w:t>
      </w:r>
      <w:r w:rsidR="00EF497E">
        <w:rPr>
          <w:b/>
        </w:rPr>
        <w:t>:</w:t>
      </w:r>
    </w:p>
    <w:p w14:paraId="2865C1B9" w14:textId="77777777" w:rsidR="002421D3" w:rsidRPr="00D5259D" w:rsidRDefault="002421D3" w:rsidP="00D77317">
      <w:pPr>
        <w:pStyle w:val="ListParagraph"/>
        <w:numPr>
          <w:ilvl w:val="1"/>
          <w:numId w:val="192"/>
        </w:numPr>
        <w:spacing w:before="0" w:after="0"/>
        <w:ind w:left="1166" w:hanging="446"/>
        <w:rPr>
          <w:noProof/>
        </w:rPr>
        <w:pPrChange w:id="463" w:author="Ngọc Mạnh Lưu" w:date="2015-12-13T23:56:00Z">
          <w:pPr>
            <w:pStyle w:val="ListParagraph"/>
            <w:numPr>
              <w:ilvl w:val="1"/>
              <w:numId w:val="196"/>
            </w:numPr>
            <w:spacing w:before="0" w:after="0"/>
            <w:ind w:left="1166" w:hanging="446"/>
          </w:pPr>
        </w:pPrChange>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D77317">
      <w:pPr>
        <w:pStyle w:val="ListParagraph"/>
        <w:numPr>
          <w:ilvl w:val="1"/>
          <w:numId w:val="192"/>
        </w:numPr>
        <w:spacing w:before="0" w:after="0"/>
        <w:ind w:left="1166" w:hanging="446"/>
        <w:rPr>
          <w:noProof/>
        </w:rPr>
        <w:pPrChange w:id="464" w:author="Ngọc Mạnh Lưu" w:date="2015-12-13T23:56:00Z">
          <w:pPr>
            <w:pStyle w:val="ListParagraph"/>
            <w:numPr>
              <w:ilvl w:val="1"/>
              <w:numId w:val="196"/>
            </w:numPr>
            <w:spacing w:before="0" w:after="0"/>
            <w:ind w:left="1166" w:hanging="446"/>
          </w:pPr>
        </w:pPrChange>
      </w:pPr>
      <w:r w:rsidRPr="008F59AF">
        <w:rPr>
          <w:noProof/>
        </w:rPr>
        <w:t>If some components are reused, the documentations of those components must also be included.</w:t>
      </w:r>
    </w:p>
    <w:p w14:paraId="55306BD5" w14:textId="477CAB9D" w:rsidR="002421D3" w:rsidRPr="00EF497E" w:rsidRDefault="002421D3" w:rsidP="00D77317">
      <w:pPr>
        <w:pStyle w:val="ListParagraph"/>
        <w:numPr>
          <w:ilvl w:val="0"/>
          <w:numId w:val="196"/>
        </w:numPr>
        <w:autoSpaceDE w:val="0"/>
        <w:autoSpaceDN w:val="0"/>
        <w:adjustRightInd w:val="0"/>
        <w:spacing w:after="0"/>
        <w:rPr>
          <w:b/>
        </w:rPr>
        <w:pPrChange w:id="465" w:author="Ngọc Mạnh Lưu" w:date="2015-12-13T23:56:00Z">
          <w:pPr>
            <w:pStyle w:val="ListParagraph"/>
            <w:numPr>
              <w:numId w:val="200"/>
            </w:numPr>
            <w:autoSpaceDE w:val="0"/>
            <w:autoSpaceDN w:val="0"/>
            <w:adjustRightInd w:val="0"/>
            <w:spacing w:after="0"/>
            <w:ind w:hanging="360"/>
          </w:pPr>
        </w:pPrChange>
      </w:pPr>
      <w:r w:rsidRPr="00EF497E">
        <w:rPr>
          <w:b/>
        </w:rPr>
        <w:t>Design</w:t>
      </w:r>
      <w:r w:rsidR="00EF497E">
        <w:rPr>
          <w:b/>
        </w:rPr>
        <w:t>:</w:t>
      </w:r>
    </w:p>
    <w:p w14:paraId="3DA5AA70" w14:textId="77777777" w:rsidR="002421D3" w:rsidRPr="008F59AF" w:rsidRDefault="002421D3" w:rsidP="00D77317">
      <w:pPr>
        <w:pStyle w:val="ListParagraph"/>
        <w:numPr>
          <w:ilvl w:val="1"/>
          <w:numId w:val="192"/>
        </w:numPr>
        <w:spacing w:before="0" w:after="0"/>
        <w:ind w:left="1166" w:hanging="446"/>
        <w:rPr>
          <w:noProof/>
        </w:rPr>
        <w:pPrChange w:id="466" w:author="Ngọc Mạnh Lưu" w:date="2015-12-13T23:56:00Z">
          <w:pPr>
            <w:pStyle w:val="ListParagraph"/>
            <w:numPr>
              <w:ilvl w:val="1"/>
              <w:numId w:val="196"/>
            </w:numPr>
            <w:spacing w:before="0" w:after="0"/>
            <w:ind w:left="1166" w:hanging="446"/>
          </w:pPr>
        </w:pPrChange>
      </w:pPr>
      <w:r w:rsidRPr="008F59AF">
        <w:rPr>
          <w:noProof/>
        </w:rPr>
        <w:t>The design of the system must be loosely coupled that chances on some module will not affect others.</w:t>
      </w:r>
    </w:p>
    <w:p w14:paraId="17885F49" w14:textId="14D08F03" w:rsidR="002421D3" w:rsidRPr="00EF497E" w:rsidRDefault="002421D3" w:rsidP="00D77317">
      <w:pPr>
        <w:pStyle w:val="ListParagraph"/>
        <w:numPr>
          <w:ilvl w:val="0"/>
          <w:numId w:val="196"/>
        </w:numPr>
        <w:autoSpaceDE w:val="0"/>
        <w:autoSpaceDN w:val="0"/>
        <w:adjustRightInd w:val="0"/>
        <w:spacing w:after="0"/>
        <w:rPr>
          <w:b/>
        </w:rPr>
        <w:pPrChange w:id="467" w:author="Ngọc Mạnh Lưu" w:date="2015-12-13T23:56:00Z">
          <w:pPr>
            <w:pStyle w:val="ListParagraph"/>
            <w:numPr>
              <w:numId w:val="200"/>
            </w:numPr>
            <w:autoSpaceDE w:val="0"/>
            <w:autoSpaceDN w:val="0"/>
            <w:adjustRightInd w:val="0"/>
            <w:spacing w:after="0"/>
            <w:ind w:hanging="360"/>
          </w:pPr>
        </w:pPrChange>
      </w:pPr>
      <w:r w:rsidRPr="00EF497E">
        <w:rPr>
          <w:b/>
        </w:rPr>
        <w:t>Logging</w:t>
      </w:r>
      <w:r w:rsidR="00EF497E" w:rsidRPr="00EF497E">
        <w:rPr>
          <w:b/>
        </w:rPr>
        <w:t>:</w:t>
      </w:r>
    </w:p>
    <w:p w14:paraId="65BC29C4" w14:textId="77777777" w:rsidR="002421D3" w:rsidRPr="008F59AF" w:rsidRDefault="002421D3" w:rsidP="00D77317">
      <w:pPr>
        <w:pStyle w:val="ListParagraph"/>
        <w:numPr>
          <w:ilvl w:val="1"/>
          <w:numId w:val="192"/>
        </w:numPr>
        <w:spacing w:before="0" w:after="0"/>
        <w:ind w:left="1166" w:hanging="446"/>
        <w:rPr>
          <w:noProof/>
        </w:rPr>
        <w:pPrChange w:id="468" w:author="Ngọc Mạnh Lưu" w:date="2015-12-13T23:56:00Z">
          <w:pPr>
            <w:pStyle w:val="ListParagraph"/>
            <w:numPr>
              <w:ilvl w:val="1"/>
              <w:numId w:val="196"/>
            </w:numPr>
            <w:spacing w:before="0" w:after="0"/>
            <w:ind w:left="1166" w:hanging="446"/>
          </w:pPr>
        </w:pPrChange>
      </w:pPr>
      <w:r w:rsidRPr="008F59AF">
        <w:rPr>
          <w:noProof/>
        </w:rPr>
        <w:t>All the errors should be logged, supporting for bug fixing and maintenance.</w:t>
      </w:r>
    </w:p>
    <w:p w14:paraId="7E9B3185" w14:textId="77777777" w:rsidR="002421D3" w:rsidRPr="008F59AF" w:rsidRDefault="002421D3" w:rsidP="00D77317">
      <w:pPr>
        <w:pStyle w:val="ListParagraph"/>
        <w:numPr>
          <w:ilvl w:val="1"/>
          <w:numId w:val="192"/>
        </w:numPr>
        <w:spacing w:before="0" w:after="0"/>
        <w:ind w:left="1166" w:hanging="446"/>
        <w:rPr>
          <w:noProof/>
        </w:rPr>
        <w:pPrChange w:id="469" w:author="Ngọc Mạnh Lưu" w:date="2015-12-13T23:56:00Z">
          <w:pPr>
            <w:pStyle w:val="ListParagraph"/>
            <w:numPr>
              <w:ilvl w:val="1"/>
              <w:numId w:val="196"/>
            </w:numPr>
            <w:spacing w:before="0" w:after="0"/>
            <w:ind w:left="1166" w:hanging="446"/>
          </w:pPr>
        </w:pPrChange>
      </w:pPr>
      <w:r w:rsidRPr="008F59AF">
        <w:rPr>
          <w:noProof/>
        </w:rPr>
        <w:t>All strange or sensitive situations should also be logged.</w:t>
      </w:r>
    </w:p>
    <w:p w14:paraId="200B2BED" w14:textId="77777777" w:rsidR="00EF497E" w:rsidRDefault="002421D3" w:rsidP="00D77317">
      <w:pPr>
        <w:pStyle w:val="ListParagraph"/>
        <w:numPr>
          <w:ilvl w:val="0"/>
          <w:numId w:val="196"/>
        </w:numPr>
        <w:autoSpaceDE w:val="0"/>
        <w:autoSpaceDN w:val="0"/>
        <w:adjustRightInd w:val="0"/>
        <w:spacing w:after="0"/>
        <w:pPrChange w:id="470" w:author="Ngọc Mạnh Lưu" w:date="2015-12-13T23:56:00Z">
          <w:pPr>
            <w:pStyle w:val="ListParagraph"/>
            <w:numPr>
              <w:numId w:val="200"/>
            </w:numPr>
            <w:autoSpaceDE w:val="0"/>
            <w:autoSpaceDN w:val="0"/>
            <w:adjustRightInd w:val="0"/>
            <w:spacing w:after="0"/>
            <w:ind w:hanging="360"/>
          </w:pPr>
        </w:pPrChange>
      </w:pPr>
      <w:r w:rsidRPr="00EF497E">
        <w:rPr>
          <w:b/>
        </w:rPr>
        <w:t>Mean time to repair</w:t>
      </w:r>
      <w:r w:rsidRPr="00EF497E">
        <w:t xml:space="preserve">: </w:t>
      </w:r>
    </w:p>
    <w:p w14:paraId="22C7BC0C" w14:textId="67A0E1A9" w:rsidR="002421D3" w:rsidRPr="008F59AF" w:rsidRDefault="002421D3" w:rsidP="00D77317">
      <w:pPr>
        <w:pStyle w:val="ListParagraph"/>
        <w:numPr>
          <w:ilvl w:val="1"/>
          <w:numId w:val="192"/>
        </w:numPr>
        <w:spacing w:before="0" w:after="0"/>
        <w:ind w:left="1166" w:hanging="446"/>
        <w:rPr>
          <w:noProof/>
        </w:rPr>
        <w:pPrChange w:id="471" w:author="Ngọc Mạnh Lưu" w:date="2015-12-13T23:56:00Z">
          <w:pPr>
            <w:pStyle w:val="ListParagraph"/>
            <w:numPr>
              <w:ilvl w:val="1"/>
              <w:numId w:val="196"/>
            </w:numPr>
            <w:spacing w:before="0" w:after="0"/>
            <w:ind w:left="1166" w:hanging="446"/>
          </w:pPr>
        </w:pPrChange>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472" w:name="_Toc395608491"/>
      <w:bookmarkStart w:id="473" w:name="_Toc431981035"/>
      <w:r w:rsidRPr="00853051">
        <w:lastRenderedPageBreak/>
        <w:t>Usability</w:t>
      </w:r>
      <w:bookmarkEnd w:id="459"/>
      <w:bookmarkEnd w:id="460"/>
      <w:bookmarkEnd w:id="461"/>
      <w:bookmarkEnd w:id="472"/>
      <w:bookmarkEnd w:id="473"/>
    </w:p>
    <w:p w14:paraId="0957847C" w14:textId="77777777" w:rsidR="001B43FF" w:rsidRPr="001B43FF" w:rsidRDefault="002421D3" w:rsidP="00D77317">
      <w:pPr>
        <w:pStyle w:val="ListParagraph"/>
        <w:numPr>
          <w:ilvl w:val="0"/>
          <w:numId w:val="197"/>
        </w:numPr>
        <w:pPrChange w:id="474" w:author="Ngọc Mạnh Lưu" w:date="2015-12-13T23:56:00Z">
          <w:pPr>
            <w:pStyle w:val="ListParagraph"/>
            <w:numPr>
              <w:numId w:val="201"/>
            </w:numPr>
            <w:ind w:hanging="360"/>
          </w:pPr>
        </w:pPrChange>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D77317">
      <w:pPr>
        <w:pStyle w:val="ListParagraph"/>
        <w:numPr>
          <w:ilvl w:val="0"/>
          <w:numId w:val="197"/>
        </w:numPr>
        <w:pPrChange w:id="475" w:author="Ngọc Mạnh Lưu" w:date="2015-12-13T23:56:00Z">
          <w:pPr>
            <w:pStyle w:val="ListParagraph"/>
            <w:numPr>
              <w:numId w:val="201"/>
            </w:numPr>
            <w:ind w:hanging="360"/>
          </w:pPr>
        </w:pPrChange>
      </w:pPr>
      <w:r w:rsidRPr="001B43FF">
        <w:t>Intuitiveness:  User can understand approximately 90% help/ error messages</w:t>
      </w:r>
    </w:p>
    <w:p w14:paraId="7F6DBE37" w14:textId="77777777" w:rsidR="002421D3" w:rsidRPr="00853051" w:rsidRDefault="002421D3" w:rsidP="002421D3">
      <w:pPr>
        <w:pStyle w:val="Heading5"/>
      </w:pPr>
      <w:bookmarkStart w:id="476" w:name="_Toc295216406"/>
      <w:bookmarkStart w:id="477" w:name="_Toc301273481"/>
      <w:bookmarkStart w:id="478" w:name="_Toc395608492"/>
      <w:bookmarkStart w:id="479" w:name="_Toc431981036"/>
      <w:bookmarkStart w:id="480" w:name="_Toc230624211"/>
      <w:r w:rsidRPr="00853051">
        <w:t>Security Requirements</w:t>
      </w:r>
      <w:bookmarkEnd w:id="476"/>
      <w:bookmarkEnd w:id="477"/>
      <w:bookmarkEnd w:id="478"/>
      <w:bookmarkEnd w:id="479"/>
    </w:p>
    <w:bookmarkEnd w:id="480"/>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D77317">
      <w:pPr>
        <w:numPr>
          <w:ilvl w:val="0"/>
          <w:numId w:val="193"/>
        </w:numPr>
        <w:autoSpaceDE w:val="0"/>
        <w:autoSpaceDN w:val="0"/>
        <w:adjustRightInd w:val="0"/>
        <w:spacing w:after="0" w:line="276" w:lineRule="auto"/>
        <w:jc w:val="both"/>
        <w:rPr>
          <w:rFonts w:ascii="Times New Roman" w:hAnsi="Times New Roman" w:cs="Times New Roman"/>
        </w:rPr>
        <w:pPrChange w:id="481" w:author="Ngọc Mạnh Lưu" w:date="2015-12-13T23:56:00Z">
          <w:pPr>
            <w:numPr>
              <w:numId w:val="197"/>
            </w:numPr>
            <w:autoSpaceDE w:val="0"/>
            <w:autoSpaceDN w:val="0"/>
            <w:adjustRightInd w:val="0"/>
            <w:spacing w:after="0" w:line="276" w:lineRule="auto"/>
            <w:ind w:left="720" w:hanging="360"/>
            <w:jc w:val="both"/>
          </w:pPr>
        </w:pPrChange>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D77317">
      <w:pPr>
        <w:numPr>
          <w:ilvl w:val="0"/>
          <w:numId w:val="193"/>
        </w:numPr>
        <w:autoSpaceDE w:val="0"/>
        <w:autoSpaceDN w:val="0"/>
        <w:adjustRightInd w:val="0"/>
        <w:spacing w:after="0" w:line="276" w:lineRule="auto"/>
        <w:rPr>
          <w:rFonts w:ascii="Times New Roman" w:hAnsi="Times New Roman" w:cs="Times New Roman"/>
        </w:rPr>
        <w:pPrChange w:id="482" w:author="Ngọc Mạnh Lưu" w:date="2015-12-13T23:56:00Z">
          <w:pPr>
            <w:numPr>
              <w:numId w:val="197"/>
            </w:numPr>
            <w:autoSpaceDE w:val="0"/>
            <w:autoSpaceDN w:val="0"/>
            <w:adjustRightInd w:val="0"/>
            <w:spacing w:after="0" w:line="276" w:lineRule="auto"/>
            <w:ind w:left="720" w:hanging="360"/>
          </w:pPr>
        </w:pPrChange>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483" w:name="_Toc295216407"/>
      <w:bookmarkStart w:id="484" w:name="_Toc301273482"/>
      <w:bookmarkStart w:id="485" w:name="_Toc395608493"/>
      <w:bookmarkStart w:id="486" w:name="_Toc431981037"/>
      <w:r w:rsidRPr="00853051">
        <w:t>Hardware/Software Requirements</w:t>
      </w:r>
      <w:bookmarkEnd w:id="483"/>
      <w:bookmarkEnd w:id="484"/>
      <w:bookmarkEnd w:id="485"/>
      <w:bookmarkEnd w:id="486"/>
    </w:p>
    <w:p w14:paraId="4D2CE61F" w14:textId="77777777" w:rsidR="00E94209" w:rsidRDefault="002421D3" w:rsidP="00D77317">
      <w:pPr>
        <w:pStyle w:val="ListParagraph"/>
        <w:numPr>
          <w:ilvl w:val="0"/>
          <w:numId w:val="194"/>
        </w:numPr>
        <w:autoSpaceDE w:val="0"/>
        <w:autoSpaceDN w:val="0"/>
        <w:adjustRightInd w:val="0"/>
        <w:spacing w:after="0"/>
        <w:rPr>
          <w:b/>
        </w:rPr>
        <w:pPrChange w:id="487" w:author="Ngọc Mạnh Lưu" w:date="2015-12-13T23:56:00Z">
          <w:pPr>
            <w:pStyle w:val="ListParagraph"/>
            <w:numPr>
              <w:numId w:val="198"/>
            </w:numPr>
            <w:autoSpaceDE w:val="0"/>
            <w:autoSpaceDN w:val="0"/>
            <w:adjustRightInd w:val="0"/>
            <w:spacing w:after="0"/>
            <w:ind w:hanging="360"/>
          </w:pPr>
        </w:pPrChange>
      </w:pPr>
      <w:r w:rsidRPr="00E94209">
        <w:rPr>
          <w:b/>
        </w:rPr>
        <w:t xml:space="preserve">Hardware requirement: </w:t>
      </w:r>
    </w:p>
    <w:p w14:paraId="0C292B77" w14:textId="77777777" w:rsidR="00E94209" w:rsidRPr="00E94209" w:rsidRDefault="002421D3" w:rsidP="00D77317">
      <w:pPr>
        <w:pStyle w:val="ListParagraph"/>
        <w:numPr>
          <w:ilvl w:val="1"/>
          <w:numId w:val="195"/>
        </w:numPr>
        <w:autoSpaceDE w:val="0"/>
        <w:autoSpaceDN w:val="0"/>
        <w:adjustRightInd w:val="0"/>
        <w:spacing w:after="0"/>
        <w:rPr>
          <w:b/>
        </w:rPr>
        <w:pPrChange w:id="488" w:author="Ngọc Mạnh Lưu" w:date="2015-12-13T23:56:00Z">
          <w:pPr>
            <w:pStyle w:val="ListParagraph"/>
            <w:numPr>
              <w:ilvl w:val="1"/>
              <w:numId w:val="199"/>
            </w:numPr>
            <w:autoSpaceDE w:val="0"/>
            <w:autoSpaceDN w:val="0"/>
            <w:adjustRightInd w:val="0"/>
            <w:spacing w:after="0"/>
            <w:ind w:left="1440" w:hanging="360"/>
          </w:pPr>
        </w:pPrChange>
      </w:pPr>
      <w:r w:rsidRPr="00E94209">
        <w:t>Server: Azure server, IIS8 or higher</w:t>
      </w:r>
    </w:p>
    <w:p w14:paraId="1E7F7B40" w14:textId="22752C34" w:rsidR="002421D3" w:rsidRPr="00E94209" w:rsidRDefault="002421D3" w:rsidP="00D77317">
      <w:pPr>
        <w:pStyle w:val="ListParagraph"/>
        <w:numPr>
          <w:ilvl w:val="1"/>
          <w:numId w:val="195"/>
        </w:numPr>
        <w:autoSpaceDE w:val="0"/>
        <w:autoSpaceDN w:val="0"/>
        <w:adjustRightInd w:val="0"/>
        <w:spacing w:after="0"/>
        <w:rPr>
          <w:b/>
        </w:rPr>
        <w:pPrChange w:id="489" w:author="Ngọc Mạnh Lưu" w:date="2015-12-13T23:56:00Z">
          <w:pPr>
            <w:pStyle w:val="ListParagraph"/>
            <w:numPr>
              <w:ilvl w:val="1"/>
              <w:numId w:val="199"/>
            </w:numPr>
            <w:autoSpaceDE w:val="0"/>
            <w:autoSpaceDN w:val="0"/>
            <w:adjustRightInd w:val="0"/>
            <w:spacing w:after="0"/>
            <w:ind w:left="1440" w:hanging="360"/>
          </w:pPr>
        </w:pPrChange>
      </w:pPr>
      <w:r w:rsidRPr="00E94209">
        <w:t>Client: PC/Laptop (window 7, window 8, window 10)</w:t>
      </w:r>
    </w:p>
    <w:p w14:paraId="0490A982" w14:textId="77777777" w:rsidR="006B1B27" w:rsidRPr="006B1B27" w:rsidRDefault="002421D3" w:rsidP="00D77317">
      <w:pPr>
        <w:pStyle w:val="ListParagraph"/>
        <w:numPr>
          <w:ilvl w:val="0"/>
          <w:numId w:val="194"/>
        </w:numPr>
        <w:autoSpaceDE w:val="0"/>
        <w:autoSpaceDN w:val="0"/>
        <w:adjustRightInd w:val="0"/>
        <w:spacing w:after="0"/>
        <w:rPr>
          <w:b/>
        </w:rPr>
        <w:pPrChange w:id="490" w:author="Ngọc Mạnh Lưu" w:date="2015-12-13T23:56:00Z">
          <w:pPr>
            <w:pStyle w:val="ListParagraph"/>
            <w:numPr>
              <w:numId w:val="198"/>
            </w:numPr>
            <w:autoSpaceDE w:val="0"/>
            <w:autoSpaceDN w:val="0"/>
            <w:adjustRightInd w:val="0"/>
            <w:spacing w:after="0"/>
            <w:ind w:hanging="360"/>
          </w:pPr>
        </w:pPrChange>
      </w:pPr>
      <w:r w:rsidRPr="006B1B27">
        <w:rPr>
          <w:b/>
        </w:rPr>
        <w:t xml:space="preserve">Software requirements: </w:t>
      </w:r>
    </w:p>
    <w:p w14:paraId="5810AB65" w14:textId="3CC398DF" w:rsidR="000058FC" w:rsidRPr="0074355C" w:rsidRDefault="002421D3" w:rsidP="00D77317">
      <w:pPr>
        <w:pStyle w:val="ListParagraph"/>
        <w:numPr>
          <w:ilvl w:val="1"/>
          <w:numId w:val="195"/>
        </w:numPr>
        <w:autoSpaceDE w:val="0"/>
        <w:autoSpaceDN w:val="0"/>
        <w:adjustRightInd w:val="0"/>
        <w:spacing w:after="0"/>
        <w:rPr>
          <w:b/>
          <w:sz w:val="40"/>
          <w:szCs w:val="40"/>
        </w:rPr>
        <w:pPrChange w:id="491" w:author="Ngọc Mạnh Lưu" w:date="2015-12-13T23:56:00Z">
          <w:pPr>
            <w:pStyle w:val="ListParagraph"/>
            <w:numPr>
              <w:ilvl w:val="1"/>
              <w:numId w:val="199"/>
            </w:numPr>
            <w:autoSpaceDE w:val="0"/>
            <w:autoSpaceDN w:val="0"/>
            <w:adjustRightInd w:val="0"/>
            <w:spacing w:after="0"/>
            <w:ind w:left="1440" w:hanging="360"/>
          </w:pPr>
        </w:pPrChange>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492" w:name="_Toc437560584"/>
      <w:r>
        <w:lastRenderedPageBreak/>
        <w:t>SOFTWARE DESIGN</w:t>
      </w:r>
      <w:bookmarkEnd w:id="492"/>
    </w:p>
    <w:p w14:paraId="3CD2054C" w14:textId="46F03E62" w:rsidR="000058FC" w:rsidRDefault="000058FC" w:rsidP="000058FC">
      <w:pPr>
        <w:pStyle w:val="Heading2"/>
      </w:pPr>
      <w:bookmarkStart w:id="493" w:name="_Toc437560585"/>
      <w:r>
        <w:t>Introduction</w:t>
      </w:r>
      <w:bookmarkEnd w:id="493"/>
    </w:p>
    <w:p w14:paraId="5D95627D" w14:textId="4D255DBE" w:rsidR="000058FC" w:rsidRDefault="000058FC" w:rsidP="000058FC">
      <w:pPr>
        <w:pStyle w:val="Heading3"/>
      </w:pPr>
      <w:bookmarkStart w:id="494" w:name="_Toc437560586"/>
      <w:r>
        <w:t>Purpose</w:t>
      </w:r>
      <w:bookmarkEnd w:id="494"/>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D77317">
      <w:pPr>
        <w:pStyle w:val="ListParagraph"/>
        <w:numPr>
          <w:ilvl w:val="0"/>
          <w:numId w:val="76"/>
        </w:numPr>
        <w:pPrChange w:id="495" w:author="Ngọc Mạnh Lưu" w:date="2015-12-13T23:56:00Z">
          <w:pPr>
            <w:pStyle w:val="ListParagraph"/>
            <w:numPr>
              <w:numId w:val="77"/>
            </w:numPr>
            <w:ind w:hanging="360"/>
          </w:pPr>
        </w:pPrChange>
      </w:pPr>
      <w:r w:rsidRPr="000058FC">
        <w:t>A</w:t>
      </w:r>
      <w:r>
        <w:rPr>
          <w:rFonts w:hint="eastAsia"/>
        </w:rPr>
        <w:t>rchitecture Design</w:t>
      </w:r>
      <w:r w:rsidR="00C86793">
        <w:t>.</w:t>
      </w:r>
    </w:p>
    <w:p w14:paraId="057F2B8B" w14:textId="47F72767" w:rsidR="000058FC" w:rsidRDefault="000058FC" w:rsidP="00D77317">
      <w:pPr>
        <w:pStyle w:val="ListParagraph"/>
        <w:numPr>
          <w:ilvl w:val="0"/>
          <w:numId w:val="76"/>
        </w:numPr>
        <w:pPrChange w:id="496" w:author="Ngọc Mạnh Lưu" w:date="2015-12-13T23:56:00Z">
          <w:pPr>
            <w:pStyle w:val="ListParagraph"/>
            <w:numPr>
              <w:numId w:val="77"/>
            </w:numPr>
            <w:ind w:hanging="360"/>
          </w:pPr>
        </w:pPrChange>
      </w:pPr>
      <w:r w:rsidRPr="000058FC">
        <w:t>D</w:t>
      </w:r>
      <w:r>
        <w:rPr>
          <w:rFonts w:hint="eastAsia"/>
        </w:rPr>
        <w:t>etail Design</w:t>
      </w:r>
      <w:r w:rsidR="00C86793">
        <w:t>.</w:t>
      </w:r>
    </w:p>
    <w:p w14:paraId="51E27CD8" w14:textId="7AB614E9" w:rsidR="000058FC" w:rsidRDefault="000058FC" w:rsidP="00D77317">
      <w:pPr>
        <w:pStyle w:val="ListParagraph"/>
        <w:numPr>
          <w:ilvl w:val="0"/>
          <w:numId w:val="76"/>
        </w:numPr>
        <w:pPrChange w:id="497" w:author="Ngọc Mạnh Lưu" w:date="2015-12-13T23:56:00Z">
          <w:pPr>
            <w:pStyle w:val="ListParagraph"/>
            <w:numPr>
              <w:numId w:val="77"/>
            </w:numPr>
            <w:ind w:hanging="360"/>
          </w:pPr>
        </w:pPrChange>
      </w:pPr>
      <w:r w:rsidRPr="000058FC">
        <w:t>D</w:t>
      </w:r>
      <w:r w:rsidRPr="000058FC">
        <w:rPr>
          <w:rFonts w:hint="eastAsia"/>
        </w:rPr>
        <w:t>atabase design.</w:t>
      </w:r>
    </w:p>
    <w:p w14:paraId="5CE918F4" w14:textId="756F4000" w:rsidR="00C86793" w:rsidRDefault="00C86793" w:rsidP="00D77317">
      <w:pPr>
        <w:pStyle w:val="ListParagraph"/>
        <w:numPr>
          <w:ilvl w:val="0"/>
          <w:numId w:val="76"/>
        </w:numPr>
        <w:pPrChange w:id="498" w:author="Ngọc Mạnh Lưu" w:date="2015-12-13T23:56:00Z">
          <w:pPr>
            <w:pStyle w:val="ListParagraph"/>
            <w:numPr>
              <w:numId w:val="77"/>
            </w:numPr>
            <w:ind w:hanging="360"/>
          </w:pPr>
        </w:pPrChange>
      </w:pPr>
      <w:r>
        <w:t>Screen design.</w:t>
      </w:r>
    </w:p>
    <w:p w14:paraId="576CB097" w14:textId="166AF703" w:rsidR="00B11EB2" w:rsidRDefault="00B11EB2" w:rsidP="00B11EB2">
      <w:pPr>
        <w:pStyle w:val="Heading3"/>
      </w:pPr>
      <w:bookmarkStart w:id="499" w:name="_Toc420530774"/>
      <w:bookmarkStart w:id="500" w:name="_Toc436939358"/>
      <w:bookmarkStart w:id="501" w:name="_Toc437560587"/>
      <w:r w:rsidRPr="00451550">
        <w:t>Definitions, Acronyms, Abbreviations</w:t>
      </w:r>
      <w:bookmarkEnd w:id="499"/>
      <w:bookmarkEnd w:id="500"/>
      <w:bookmarkEnd w:id="501"/>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2092E5D7" w14:textId="5995EE66" w:rsidR="00B11EB2" w:rsidRPr="00B11EB2" w:rsidRDefault="00B11EB2" w:rsidP="00B11EB2">
      <w:pPr>
        <w:pStyle w:val="Table4-1"/>
      </w:pPr>
      <w:r w:rsidRPr="006C574E">
        <w:t>Definitions and Acronyms</w:t>
      </w:r>
    </w:p>
    <w:p w14:paraId="0D27FB5B" w14:textId="77777777" w:rsidR="000058FC" w:rsidRDefault="000058FC" w:rsidP="000058FC"/>
    <w:p w14:paraId="37EDC253" w14:textId="3744AC64" w:rsidR="00EC185F" w:rsidRDefault="00EC185F" w:rsidP="00EC185F">
      <w:pPr>
        <w:pStyle w:val="Heading2"/>
      </w:pPr>
      <w:bookmarkStart w:id="502" w:name="_Toc437560588"/>
      <w:r>
        <w:t>Architecture design</w:t>
      </w:r>
      <w:bookmarkEnd w:id="502"/>
    </w:p>
    <w:p w14:paraId="3A0768F0" w14:textId="0D5743D6" w:rsidR="00EC185F" w:rsidRDefault="00EC185F" w:rsidP="00EC185F">
      <w:pPr>
        <w:pStyle w:val="Heading3"/>
      </w:pPr>
      <w:bookmarkStart w:id="503" w:name="_Toc420530777"/>
      <w:bookmarkStart w:id="504" w:name="_Toc436939361"/>
      <w:bookmarkStart w:id="505" w:name="_Toc437560589"/>
      <w:r w:rsidRPr="00451550">
        <w:t>C</w:t>
      </w:r>
      <w:r>
        <w:t>hoice of</w:t>
      </w:r>
      <w:r w:rsidRPr="00451550">
        <w:t xml:space="preserve"> </w:t>
      </w:r>
      <w:bookmarkEnd w:id="503"/>
      <w:bookmarkEnd w:id="504"/>
      <w:r>
        <w:t>Architecture Design</w:t>
      </w:r>
      <w:bookmarkEnd w:id="505"/>
    </w:p>
    <w:p w14:paraId="67D2262E" w14:textId="4AC9F768" w:rsidR="00EC185F" w:rsidRDefault="00EC185F" w:rsidP="00EC185F">
      <w:pPr>
        <w:pStyle w:val="Heading4"/>
      </w:pPr>
      <w:bookmarkStart w:id="506" w:name="_Toc436939362"/>
      <w:r>
        <w:t>MVC Model</w:t>
      </w:r>
      <w:bookmarkEnd w:id="506"/>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507" w:name="_Toc436939363"/>
      <w:r>
        <w:t>MVC Model Overview</w:t>
      </w:r>
      <w:bookmarkEnd w:id="507"/>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r>
      <w:r w:rsidRPr="00403947">
        <w:rPr>
          <w:rFonts w:ascii="Times New Roman" w:hAnsi="Times New Roman" w:cs="Times New Roman"/>
        </w:rPr>
        <w:lastRenderedPageBreak/>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D77317">
      <w:pPr>
        <w:pStyle w:val="ListParagraph"/>
        <w:numPr>
          <w:ilvl w:val="0"/>
          <w:numId w:val="78"/>
        </w:numPr>
        <w:tabs>
          <w:tab w:val="left" w:pos="450"/>
        </w:tabs>
        <w:rPr>
          <w:shd w:val="clear" w:color="auto" w:fill="FFFFFF"/>
        </w:rPr>
        <w:pPrChange w:id="508" w:author="Ngọc Mạnh Lưu" w:date="2015-12-13T23:56:00Z">
          <w:pPr>
            <w:pStyle w:val="ListParagraph"/>
            <w:numPr>
              <w:numId w:val="79"/>
            </w:numPr>
            <w:tabs>
              <w:tab w:val="left" w:pos="450"/>
            </w:tabs>
            <w:ind w:left="1080" w:hanging="360"/>
          </w:pPr>
        </w:pPrChange>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D77317">
      <w:pPr>
        <w:pStyle w:val="ListParagraph"/>
        <w:numPr>
          <w:ilvl w:val="0"/>
          <w:numId w:val="78"/>
        </w:numPr>
        <w:tabs>
          <w:tab w:val="left" w:pos="450"/>
        </w:tabs>
        <w:rPr>
          <w:shd w:val="clear" w:color="auto" w:fill="FFFFFF"/>
        </w:rPr>
        <w:pPrChange w:id="509" w:author="Ngọc Mạnh Lưu" w:date="2015-12-13T23:56:00Z">
          <w:pPr>
            <w:pStyle w:val="ListParagraph"/>
            <w:numPr>
              <w:numId w:val="79"/>
            </w:numPr>
            <w:tabs>
              <w:tab w:val="left" w:pos="450"/>
            </w:tabs>
            <w:ind w:left="1080" w:hanging="360"/>
          </w:pPr>
        </w:pPrChange>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D77317">
      <w:pPr>
        <w:pStyle w:val="ListParagraph"/>
        <w:numPr>
          <w:ilvl w:val="0"/>
          <w:numId w:val="78"/>
        </w:numPr>
        <w:tabs>
          <w:tab w:val="left" w:pos="450"/>
        </w:tabs>
        <w:rPr>
          <w:shd w:val="clear" w:color="auto" w:fill="FFFFFF"/>
        </w:rPr>
        <w:pPrChange w:id="510" w:author="Ngọc Mạnh Lưu" w:date="2015-12-13T23:56:00Z">
          <w:pPr>
            <w:pStyle w:val="ListParagraph"/>
            <w:numPr>
              <w:numId w:val="79"/>
            </w:numPr>
            <w:tabs>
              <w:tab w:val="left" w:pos="450"/>
            </w:tabs>
            <w:ind w:left="1080" w:hanging="360"/>
          </w:pPr>
        </w:pPrChange>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511" w:name="_Toc436939364"/>
      <w:r>
        <w:rPr>
          <w:shd w:val="clear" w:color="auto" w:fill="FFFFFF"/>
        </w:rPr>
        <w:t>Advantages and disadvantages of MVC Model</w:t>
      </w:r>
      <w:bookmarkEnd w:id="511"/>
    </w:p>
    <w:p w14:paraId="20AA88BC" w14:textId="77777777" w:rsidR="00B84AF2" w:rsidRPr="001A4A0A" w:rsidRDefault="00B84AF2" w:rsidP="00D77317">
      <w:pPr>
        <w:pStyle w:val="ListParagraph"/>
        <w:numPr>
          <w:ilvl w:val="0"/>
          <w:numId w:val="80"/>
        </w:numPr>
        <w:pPrChange w:id="512" w:author="Ngọc Mạnh Lưu" w:date="2015-12-13T23:56:00Z">
          <w:pPr>
            <w:pStyle w:val="ListParagraph"/>
            <w:numPr>
              <w:numId w:val="81"/>
            </w:numPr>
            <w:ind w:hanging="360"/>
          </w:pPr>
        </w:pPrChange>
      </w:pPr>
      <w:r w:rsidRPr="001A4A0A">
        <w:t>Advantages</w:t>
      </w:r>
      <w:r>
        <w:t>:</w:t>
      </w:r>
    </w:p>
    <w:p w14:paraId="494C62BF" w14:textId="77777777" w:rsidR="00B84AF2" w:rsidRPr="00E60BF2" w:rsidRDefault="00B84AF2" w:rsidP="00D77317">
      <w:pPr>
        <w:pStyle w:val="ListParagraph"/>
        <w:numPr>
          <w:ilvl w:val="0"/>
          <w:numId w:val="79"/>
        </w:numPr>
        <w:spacing w:before="120" w:after="0"/>
        <w:pPrChange w:id="513" w:author="Ngọc Mạnh Lưu" w:date="2015-12-13T23:56:00Z">
          <w:pPr>
            <w:pStyle w:val="ListParagraph"/>
            <w:numPr>
              <w:numId w:val="80"/>
            </w:numPr>
            <w:spacing w:before="120" w:after="0"/>
            <w:ind w:hanging="360"/>
          </w:pPr>
        </w:pPrChange>
      </w:pPr>
      <w:r>
        <w:t>MVC separates system into components, which can be developed, maintained and upgraded individually without pausing system.</w:t>
      </w:r>
    </w:p>
    <w:p w14:paraId="12751A0C" w14:textId="77777777" w:rsidR="00B84AF2" w:rsidRDefault="00B84AF2" w:rsidP="00D77317">
      <w:pPr>
        <w:pStyle w:val="ListParagraph"/>
        <w:numPr>
          <w:ilvl w:val="0"/>
          <w:numId w:val="79"/>
        </w:numPr>
        <w:spacing w:before="120" w:after="0"/>
        <w:pPrChange w:id="514" w:author="Ngọc Mạnh Lưu" w:date="2015-12-13T23:56:00Z">
          <w:pPr>
            <w:pStyle w:val="ListParagraph"/>
            <w:numPr>
              <w:numId w:val="80"/>
            </w:numPr>
            <w:spacing w:before="120" w:after="0"/>
            <w:ind w:hanging="360"/>
          </w:pPr>
        </w:pPrChange>
      </w:pPr>
      <w:r>
        <w:t>Develop tools is useful and easy to use.</w:t>
      </w:r>
    </w:p>
    <w:p w14:paraId="3174FDFA" w14:textId="77777777" w:rsidR="00B84AF2" w:rsidRDefault="00B84AF2" w:rsidP="00D77317">
      <w:pPr>
        <w:pStyle w:val="ListParagraph"/>
        <w:numPr>
          <w:ilvl w:val="0"/>
          <w:numId w:val="79"/>
        </w:numPr>
        <w:spacing w:before="120" w:after="0"/>
        <w:pPrChange w:id="515" w:author="Ngọc Mạnh Lưu" w:date="2015-12-13T23:56:00Z">
          <w:pPr>
            <w:pStyle w:val="ListParagraph"/>
            <w:numPr>
              <w:numId w:val="80"/>
            </w:numPr>
            <w:spacing w:before="120" w:after="0"/>
            <w:ind w:hanging="360"/>
          </w:pPr>
        </w:pPrChange>
      </w:pPr>
      <w:r>
        <w:t>Large of documentary sources.</w:t>
      </w:r>
    </w:p>
    <w:p w14:paraId="70401B76" w14:textId="77777777" w:rsidR="00B84AF2" w:rsidRPr="001A4A0A" w:rsidRDefault="00B84AF2" w:rsidP="00D77317">
      <w:pPr>
        <w:pStyle w:val="ListParagraph"/>
        <w:numPr>
          <w:ilvl w:val="0"/>
          <w:numId w:val="80"/>
        </w:numPr>
        <w:tabs>
          <w:tab w:val="left" w:pos="450"/>
        </w:tabs>
        <w:spacing w:before="120" w:after="0"/>
        <w:pPrChange w:id="516" w:author="Ngọc Mạnh Lưu" w:date="2015-12-13T23:56:00Z">
          <w:pPr>
            <w:pStyle w:val="ListParagraph"/>
            <w:numPr>
              <w:numId w:val="81"/>
            </w:numPr>
            <w:tabs>
              <w:tab w:val="left" w:pos="450"/>
            </w:tabs>
            <w:spacing w:before="120" w:after="0"/>
            <w:ind w:hanging="360"/>
          </w:pPr>
        </w:pPrChange>
      </w:pPr>
      <w:r w:rsidRPr="001A4A0A">
        <w:t>Disadvantages</w:t>
      </w:r>
      <w:r>
        <w:t>:</w:t>
      </w:r>
    </w:p>
    <w:p w14:paraId="666A6E2F" w14:textId="77777777" w:rsidR="00B84AF2" w:rsidRPr="00CF2CE2" w:rsidRDefault="00B84AF2" w:rsidP="00D77317">
      <w:pPr>
        <w:pStyle w:val="ListParagraph"/>
        <w:numPr>
          <w:ilvl w:val="0"/>
          <w:numId w:val="79"/>
        </w:numPr>
        <w:spacing w:before="120" w:after="0"/>
        <w:pPrChange w:id="517" w:author="Ngọc Mạnh Lưu" w:date="2015-12-13T23:56:00Z">
          <w:pPr>
            <w:pStyle w:val="ListParagraph"/>
            <w:numPr>
              <w:numId w:val="80"/>
            </w:numPr>
            <w:spacing w:before="120" w:after="0"/>
            <w:ind w:hanging="360"/>
          </w:pPr>
        </w:pPrChange>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D77317">
      <w:pPr>
        <w:pStyle w:val="ListParagraph"/>
        <w:numPr>
          <w:ilvl w:val="0"/>
          <w:numId w:val="79"/>
        </w:numPr>
        <w:spacing w:before="120" w:after="0"/>
        <w:pPrChange w:id="518" w:author="Ngọc Mạnh Lưu" w:date="2015-12-13T23:56:00Z">
          <w:pPr>
            <w:pStyle w:val="ListParagraph"/>
            <w:numPr>
              <w:numId w:val="80"/>
            </w:numPr>
            <w:spacing w:before="120" w:after="0"/>
            <w:ind w:hanging="360"/>
          </w:pPr>
        </w:pPrChange>
      </w:pPr>
      <w:r w:rsidRPr="00CF2CE2">
        <w:t>Time consuming to transits data between components.</w:t>
      </w:r>
    </w:p>
    <w:p w14:paraId="75A6020E" w14:textId="77777777" w:rsidR="00B84AF2" w:rsidRPr="00CF2CE2" w:rsidRDefault="00B84AF2" w:rsidP="00D77317">
      <w:pPr>
        <w:pStyle w:val="ListParagraph"/>
        <w:numPr>
          <w:ilvl w:val="0"/>
          <w:numId w:val="79"/>
        </w:numPr>
        <w:spacing w:before="120" w:after="0"/>
        <w:pPrChange w:id="519" w:author="Ngọc Mạnh Lưu" w:date="2015-12-13T23:56:00Z">
          <w:pPr>
            <w:pStyle w:val="ListParagraph"/>
            <w:numPr>
              <w:numId w:val="80"/>
            </w:numPr>
            <w:spacing w:before="120" w:after="0"/>
            <w:ind w:hanging="360"/>
          </w:pPr>
        </w:pPrChange>
      </w:pPr>
      <w:r w:rsidRPr="00CF2CE2">
        <w:t>Not suitable for agent-oriented applications such as interactive mobile and robotics applications.</w:t>
      </w:r>
    </w:p>
    <w:p w14:paraId="7CA9C0DA" w14:textId="77777777" w:rsidR="00B84AF2" w:rsidRPr="00CF2CE2" w:rsidRDefault="00B84AF2" w:rsidP="00D77317">
      <w:pPr>
        <w:pStyle w:val="ListParagraph"/>
        <w:numPr>
          <w:ilvl w:val="0"/>
          <w:numId w:val="79"/>
        </w:numPr>
        <w:spacing w:before="120" w:after="0"/>
        <w:pPrChange w:id="520" w:author="Ngọc Mạnh Lưu" w:date="2015-12-13T23:56:00Z">
          <w:pPr>
            <w:pStyle w:val="ListParagraph"/>
            <w:numPr>
              <w:numId w:val="80"/>
            </w:numPr>
            <w:spacing w:before="120" w:after="0"/>
            <w:ind w:hanging="360"/>
          </w:pPr>
        </w:pPrChange>
      </w:pPr>
      <w:r w:rsidRPr="00CF2CE2">
        <w:lastRenderedPageBreak/>
        <w:t>Multiple pairs of controllers and views based on the same data model make data model change expensive.</w:t>
      </w:r>
    </w:p>
    <w:p w14:paraId="17586F72" w14:textId="77777777" w:rsidR="00B84AF2" w:rsidRDefault="00B84AF2" w:rsidP="00D77317">
      <w:pPr>
        <w:pStyle w:val="ListParagraph"/>
        <w:numPr>
          <w:ilvl w:val="0"/>
          <w:numId w:val="79"/>
        </w:numPr>
        <w:spacing w:before="120" w:after="0"/>
        <w:pPrChange w:id="521" w:author="Ngọc Mạnh Lưu" w:date="2015-12-13T23:56:00Z">
          <w:pPr>
            <w:pStyle w:val="ListParagraph"/>
            <w:numPr>
              <w:numId w:val="80"/>
            </w:numPr>
            <w:spacing w:before="120" w:after="0"/>
            <w:ind w:hanging="360"/>
          </w:pPr>
        </w:pPrChange>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522" w:name="_Toc436939365"/>
      <w:r>
        <w:t>The reasons for choosing MVC Model</w:t>
      </w:r>
      <w:bookmarkEnd w:id="522"/>
    </w:p>
    <w:p w14:paraId="6231AD96" w14:textId="77777777" w:rsidR="00B84AF2" w:rsidRPr="005821FB" w:rsidRDefault="00B84AF2" w:rsidP="00D77317">
      <w:pPr>
        <w:pStyle w:val="ListParagraph"/>
        <w:numPr>
          <w:ilvl w:val="0"/>
          <w:numId w:val="81"/>
        </w:numPr>
        <w:tabs>
          <w:tab w:val="left" w:pos="450"/>
        </w:tabs>
        <w:spacing w:before="120" w:after="0"/>
        <w:rPr>
          <w:shd w:val="clear" w:color="auto" w:fill="FFFFFF"/>
        </w:rPr>
        <w:pPrChange w:id="523" w:author="Ngọc Mạnh Lưu" w:date="2015-12-13T23:56:00Z">
          <w:pPr>
            <w:pStyle w:val="ListParagraph"/>
            <w:numPr>
              <w:numId w:val="82"/>
            </w:numPr>
            <w:tabs>
              <w:tab w:val="left" w:pos="450"/>
            </w:tabs>
            <w:spacing w:before="120" w:after="0"/>
            <w:ind w:hanging="360"/>
          </w:pPr>
        </w:pPrChange>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D77317">
      <w:pPr>
        <w:pStyle w:val="ListParagraph"/>
        <w:numPr>
          <w:ilvl w:val="0"/>
          <w:numId w:val="81"/>
        </w:numPr>
        <w:tabs>
          <w:tab w:val="left" w:pos="450"/>
        </w:tabs>
        <w:spacing w:before="120" w:after="0"/>
        <w:rPr>
          <w:shd w:val="clear" w:color="auto" w:fill="FFFFFF"/>
        </w:rPr>
        <w:pPrChange w:id="524" w:author="Ngọc Mạnh Lưu" w:date="2015-12-13T23:56:00Z">
          <w:pPr>
            <w:pStyle w:val="ListParagraph"/>
            <w:numPr>
              <w:numId w:val="82"/>
            </w:numPr>
            <w:tabs>
              <w:tab w:val="left" w:pos="450"/>
            </w:tabs>
            <w:spacing w:before="120" w:after="0"/>
            <w:ind w:hanging="360"/>
          </w:pPr>
        </w:pPrChange>
      </w:pPr>
      <w:r w:rsidRPr="005821FB">
        <w:rPr>
          <w:shd w:val="clear" w:color="auto" w:fill="FFFFFF"/>
        </w:rPr>
        <w:t>Better support for test-driven development.</w:t>
      </w:r>
    </w:p>
    <w:p w14:paraId="1159E270" w14:textId="77777777" w:rsidR="00B84AF2" w:rsidRDefault="00B84AF2" w:rsidP="00D77317">
      <w:pPr>
        <w:pStyle w:val="ListParagraph"/>
        <w:numPr>
          <w:ilvl w:val="0"/>
          <w:numId w:val="81"/>
        </w:numPr>
        <w:tabs>
          <w:tab w:val="left" w:pos="450"/>
        </w:tabs>
        <w:spacing w:before="120" w:after="0"/>
        <w:rPr>
          <w:shd w:val="clear" w:color="auto" w:fill="FFFFFF"/>
        </w:rPr>
        <w:pPrChange w:id="525" w:author="Ngọc Mạnh Lưu" w:date="2015-12-13T23:56:00Z">
          <w:pPr>
            <w:pStyle w:val="ListParagraph"/>
            <w:numPr>
              <w:numId w:val="82"/>
            </w:numPr>
            <w:tabs>
              <w:tab w:val="left" w:pos="450"/>
            </w:tabs>
            <w:spacing w:before="120" w:after="0"/>
            <w:ind w:hanging="360"/>
          </w:pPr>
        </w:pPrChange>
      </w:pPr>
      <w:r w:rsidRPr="005821FB">
        <w:rPr>
          <w:shd w:val="clear" w:color="auto" w:fill="FFFFFF"/>
        </w:rPr>
        <w:t>Tools is useful and documentary source is large makes MVC is easy to develop.</w:t>
      </w:r>
    </w:p>
    <w:p w14:paraId="40509C3C" w14:textId="77777777" w:rsidR="00B84AF2" w:rsidRDefault="00B84AF2" w:rsidP="00D77317">
      <w:pPr>
        <w:pStyle w:val="ListParagraph"/>
        <w:numPr>
          <w:ilvl w:val="0"/>
          <w:numId w:val="81"/>
        </w:numPr>
        <w:spacing w:before="120" w:after="0"/>
        <w:rPr>
          <w:shd w:val="clear" w:color="auto" w:fill="FFFFFF"/>
        </w:rPr>
        <w:pPrChange w:id="526" w:author="Ngọc Mạnh Lưu" w:date="2015-12-13T23:56:00Z">
          <w:pPr>
            <w:pStyle w:val="ListParagraph"/>
            <w:numPr>
              <w:numId w:val="82"/>
            </w:numPr>
            <w:spacing w:before="120" w:after="0"/>
            <w:ind w:hanging="360"/>
          </w:pPr>
        </w:pPrChange>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527" w:name="_Toc436939366"/>
      <w:r>
        <w:rPr>
          <w:shd w:val="clear" w:color="auto" w:fill="FFFFFF"/>
        </w:rPr>
        <w:t>.Net Framework</w:t>
      </w:r>
      <w:bookmarkEnd w:id="527"/>
    </w:p>
    <w:p w14:paraId="15B1D118" w14:textId="77777777" w:rsidR="00B84AF2" w:rsidRPr="00EB4C15" w:rsidRDefault="00B84AF2" w:rsidP="00AD764B">
      <w:pPr>
        <w:pStyle w:val="Heading5"/>
      </w:pPr>
      <w:bookmarkStart w:id="528" w:name="_Toc436939367"/>
      <w:r>
        <w:t>.Net Framework Overview</w:t>
      </w:r>
      <w:bookmarkEnd w:id="528"/>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D77317">
      <w:pPr>
        <w:pStyle w:val="ListParagraph"/>
        <w:numPr>
          <w:ilvl w:val="0"/>
          <w:numId w:val="81"/>
        </w:numPr>
        <w:tabs>
          <w:tab w:val="left" w:pos="450"/>
        </w:tabs>
        <w:spacing w:before="120" w:after="0"/>
        <w:rPr>
          <w:shd w:val="clear" w:color="auto" w:fill="FFFFFF"/>
        </w:rPr>
        <w:pPrChange w:id="529" w:author="Ngọc Mạnh Lưu" w:date="2015-12-13T23:56:00Z">
          <w:pPr>
            <w:pStyle w:val="ListParagraph"/>
            <w:numPr>
              <w:numId w:val="82"/>
            </w:numPr>
            <w:tabs>
              <w:tab w:val="left" w:pos="450"/>
            </w:tabs>
            <w:spacing w:before="120" w:after="0"/>
            <w:ind w:hanging="360"/>
          </w:pPr>
        </w:pPrChange>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D77317">
      <w:pPr>
        <w:pStyle w:val="ListParagraph"/>
        <w:numPr>
          <w:ilvl w:val="0"/>
          <w:numId w:val="81"/>
        </w:numPr>
        <w:tabs>
          <w:tab w:val="left" w:pos="450"/>
        </w:tabs>
        <w:spacing w:before="120" w:after="0"/>
        <w:rPr>
          <w:shd w:val="clear" w:color="auto" w:fill="FFFFFF"/>
        </w:rPr>
        <w:pPrChange w:id="530" w:author="Ngọc Mạnh Lưu" w:date="2015-12-13T23:56:00Z">
          <w:pPr>
            <w:pStyle w:val="ListParagraph"/>
            <w:numPr>
              <w:numId w:val="82"/>
            </w:numPr>
            <w:tabs>
              <w:tab w:val="left" w:pos="450"/>
            </w:tabs>
            <w:spacing w:before="120" w:after="0"/>
            <w:ind w:hanging="360"/>
          </w:pPr>
        </w:pPrChange>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D77317">
      <w:pPr>
        <w:pStyle w:val="ListParagraph"/>
        <w:numPr>
          <w:ilvl w:val="0"/>
          <w:numId w:val="81"/>
        </w:numPr>
        <w:tabs>
          <w:tab w:val="left" w:pos="450"/>
        </w:tabs>
        <w:spacing w:before="120" w:after="0"/>
        <w:rPr>
          <w:shd w:val="clear" w:color="auto" w:fill="FFFFFF"/>
        </w:rPr>
        <w:pPrChange w:id="531" w:author="Ngọc Mạnh Lưu" w:date="2015-12-13T23:56:00Z">
          <w:pPr>
            <w:pStyle w:val="ListParagraph"/>
            <w:numPr>
              <w:numId w:val="82"/>
            </w:numPr>
            <w:tabs>
              <w:tab w:val="left" w:pos="450"/>
            </w:tabs>
            <w:spacing w:before="120" w:after="0"/>
            <w:ind w:hanging="360"/>
          </w:pPr>
        </w:pPrChange>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D77317">
      <w:pPr>
        <w:pStyle w:val="ListParagraph"/>
        <w:numPr>
          <w:ilvl w:val="0"/>
          <w:numId w:val="81"/>
        </w:numPr>
        <w:tabs>
          <w:tab w:val="left" w:pos="450"/>
        </w:tabs>
        <w:spacing w:before="120" w:after="0"/>
        <w:rPr>
          <w:shd w:val="clear" w:color="auto" w:fill="FFFFFF"/>
        </w:rPr>
        <w:pPrChange w:id="532" w:author="Ngọc Mạnh Lưu" w:date="2015-12-13T23:56:00Z">
          <w:pPr>
            <w:pStyle w:val="ListParagraph"/>
            <w:numPr>
              <w:numId w:val="82"/>
            </w:numPr>
            <w:tabs>
              <w:tab w:val="left" w:pos="450"/>
            </w:tabs>
            <w:spacing w:before="120" w:after="0"/>
            <w:ind w:hanging="360"/>
          </w:pPr>
        </w:pPrChange>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D77317">
      <w:pPr>
        <w:pStyle w:val="ListParagraph"/>
        <w:numPr>
          <w:ilvl w:val="0"/>
          <w:numId w:val="81"/>
        </w:numPr>
        <w:tabs>
          <w:tab w:val="left" w:pos="450"/>
        </w:tabs>
        <w:spacing w:before="120" w:after="0"/>
        <w:rPr>
          <w:shd w:val="clear" w:color="auto" w:fill="FFFFFF"/>
        </w:rPr>
        <w:pPrChange w:id="533" w:author="Ngọc Mạnh Lưu" w:date="2015-12-13T23:56:00Z">
          <w:pPr>
            <w:pStyle w:val="ListParagraph"/>
            <w:numPr>
              <w:numId w:val="82"/>
            </w:numPr>
            <w:tabs>
              <w:tab w:val="left" w:pos="450"/>
            </w:tabs>
            <w:spacing w:before="120" w:after="0"/>
            <w:ind w:hanging="360"/>
          </w:pPr>
        </w:pPrChange>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D77317">
      <w:pPr>
        <w:pStyle w:val="ListParagraph"/>
        <w:numPr>
          <w:ilvl w:val="0"/>
          <w:numId w:val="81"/>
        </w:numPr>
        <w:tabs>
          <w:tab w:val="left" w:pos="450"/>
        </w:tabs>
        <w:spacing w:before="120" w:after="0"/>
        <w:rPr>
          <w:shd w:val="clear" w:color="auto" w:fill="FFFFFF"/>
        </w:rPr>
        <w:pPrChange w:id="534" w:author="Ngọc Mạnh Lưu" w:date="2015-12-13T23:56:00Z">
          <w:pPr>
            <w:pStyle w:val="ListParagraph"/>
            <w:numPr>
              <w:numId w:val="82"/>
            </w:numPr>
            <w:tabs>
              <w:tab w:val="left" w:pos="450"/>
            </w:tabs>
            <w:spacing w:before="120" w:after="0"/>
            <w:ind w:hanging="360"/>
          </w:pPr>
        </w:pPrChange>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535" w:name="_Toc436939368"/>
      <w:r>
        <w:rPr>
          <w:shd w:val="clear" w:color="auto" w:fill="FFFFFF"/>
        </w:rPr>
        <w:t>Advantages and disadvantages of .Net Framework</w:t>
      </w:r>
      <w:bookmarkEnd w:id="535"/>
    </w:p>
    <w:p w14:paraId="552F31E2" w14:textId="77777777" w:rsidR="00B84AF2" w:rsidRPr="00EB4C15" w:rsidRDefault="00B84AF2" w:rsidP="00D77317">
      <w:pPr>
        <w:pStyle w:val="ListParagraph"/>
        <w:numPr>
          <w:ilvl w:val="0"/>
          <w:numId w:val="82"/>
        </w:numPr>
        <w:spacing w:after="0" w:line="315" w:lineRule="atLeast"/>
        <w:textAlignment w:val="baseline"/>
        <w:rPr>
          <w:shd w:val="clear" w:color="auto" w:fill="FFFFFF"/>
        </w:rPr>
        <w:pPrChange w:id="536" w:author="Ngọc Mạnh Lưu" w:date="2015-12-13T23:56:00Z">
          <w:pPr>
            <w:pStyle w:val="ListParagraph"/>
            <w:numPr>
              <w:numId w:val="83"/>
            </w:numPr>
            <w:tabs>
              <w:tab w:val="num" w:pos="1080"/>
            </w:tabs>
            <w:spacing w:after="0" w:line="315" w:lineRule="atLeast"/>
            <w:ind w:left="1080" w:hanging="360"/>
            <w:textAlignment w:val="baseline"/>
          </w:pPr>
        </w:pPrChange>
      </w:pPr>
      <w:r w:rsidRPr="00EB4C15">
        <w:rPr>
          <w:shd w:val="clear" w:color="auto" w:fill="FFFFFF"/>
        </w:rPr>
        <w:t>Advantages</w:t>
      </w:r>
    </w:p>
    <w:p w14:paraId="0E998A6A" w14:textId="77777777" w:rsidR="00B84AF2" w:rsidRPr="00EB4C15" w:rsidRDefault="00B84AF2" w:rsidP="00D77317">
      <w:pPr>
        <w:numPr>
          <w:ilvl w:val="0"/>
          <w:numId w:val="83"/>
        </w:numPr>
        <w:spacing w:after="0" w:line="315" w:lineRule="atLeast"/>
        <w:jc w:val="both"/>
        <w:textAlignment w:val="baseline"/>
        <w:rPr>
          <w:rFonts w:ascii="Times New Roman" w:hAnsi="Times New Roman" w:cs="Times New Roman"/>
          <w:shd w:val="clear" w:color="auto" w:fill="FFFFFF"/>
        </w:rPr>
        <w:pPrChange w:id="537" w:author="Ngọc Mạnh Lưu" w:date="2015-12-13T23:56:00Z">
          <w:pPr>
            <w:numPr>
              <w:numId w:val="84"/>
            </w:numPr>
            <w:tabs>
              <w:tab w:val="num" w:pos="1080"/>
            </w:tabs>
            <w:spacing w:after="0" w:line="315" w:lineRule="atLeast"/>
            <w:ind w:left="1080" w:hanging="360"/>
            <w:jc w:val="both"/>
            <w:textAlignment w:val="baseline"/>
          </w:pPr>
        </w:pPrChange>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D77317">
      <w:pPr>
        <w:numPr>
          <w:ilvl w:val="0"/>
          <w:numId w:val="83"/>
        </w:numPr>
        <w:spacing w:after="0" w:line="315" w:lineRule="atLeast"/>
        <w:jc w:val="both"/>
        <w:textAlignment w:val="baseline"/>
        <w:rPr>
          <w:rFonts w:ascii="Times New Roman" w:hAnsi="Times New Roman" w:cs="Times New Roman"/>
          <w:shd w:val="clear" w:color="auto" w:fill="FFFFFF"/>
        </w:rPr>
        <w:pPrChange w:id="538" w:author="Ngọc Mạnh Lưu" w:date="2015-12-13T23:56:00Z">
          <w:pPr>
            <w:numPr>
              <w:numId w:val="84"/>
            </w:numPr>
            <w:tabs>
              <w:tab w:val="num" w:pos="1080"/>
            </w:tabs>
            <w:spacing w:after="0" w:line="315" w:lineRule="atLeast"/>
            <w:ind w:left="1080" w:hanging="360"/>
            <w:jc w:val="both"/>
            <w:textAlignment w:val="baseline"/>
          </w:pPr>
        </w:pPrChange>
      </w:pPr>
      <w:r w:rsidRPr="00EB4C15">
        <w:rPr>
          <w:rFonts w:ascii="Times New Roman" w:hAnsi="Times New Roman" w:cs="Times New Roman"/>
          <w:shd w:val="clear" w:color="auto" w:fill="FFFFFF"/>
        </w:rPr>
        <w:t>Less Complexity.</w:t>
      </w:r>
    </w:p>
    <w:p w14:paraId="7A670D1D" w14:textId="77777777" w:rsidR="00B84AF2" w:rsidRPr="00EB4C15" w:rsidRDefault="00B84AF2" w:rsidP="00D77317">
      <w:pPr>
        <w:numPr>
          <w:ilvl w:val="0"/>
          <w:numId w:val="83"/>
        </w:numPr>
        <w:spacing w:after="0" w:line="315" w:lineRule="atLeast"/>
        <w:jc w:val="both"/>
        <w:textAlignment w:val="baseline"/>
        <w:rPr>
          <w:rFonts w:ascii="Times New Roman" w:hAnsi="Times New Roman" w:cs="Times New Roman"/>
          <w:shd w:val="clear" w:color="auto" w:fill="FFFFFF"/>
        </w:rPr>
        <w:pPrChange w:id="539" w:author="Ngọc Mạnh Lưu" w:date="2015-12-13T23:56:00Z">
          <w:pPr>
            <w:numPr>
              <w:numId w:val="84"/>
            </w:numPr>
            <w:tabs>
              <w:tab w:val="num" w:pos="1080"/>
            </w:tabs>
            <w:spacing w:after="0" w:line="315" w:lineRule="atLeast"/>
            <w:ind w:left="1080" w:hanging="360"/>
            <w:jc w:val="both"/>
            <w:textAlignment w:val="baseline"/>
          </w:pPr>
        </w:pPrChange>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D77317">
      <w:pPr>
        <w:numPr>
          <w:ilvl w:val="0"/>
          <w:numId w:val="83"/>
        </w:numPr>
        <w:spacing w:after="0" w:line="315" w:lineRule="atLeast"/>
        <w:jc w:val="both"/>
        <w:textAlignment w:val="baseline"/>
        <w:rPr>
          <w:rFonts w:ascii="Times New Roman" w:hAnsi="Times New Roman" w:cs="Times New Roman"/>
          <w:shd w:val="clear" w:color="auto" w:fill="FFFFFF"/>
        </w:rPr>
        <w:pPrChange w:id="540" w:author="Ngọc Mạnh Lưu" w:date="2015-12-13T23:56:00Z">
          <w:pPr>
            <w:numPr>
              <w:numId w:val="84"/>
            </w:numPr>
            <w:tabs>
              <w:tab w:val="num" w:pos="1080"/>
            </w:tabs>
            <w:spacing w:after="0" w:line="315" w:lineRule="atLeast"/>
            <w:ind w:left="1080" w:hanging="360"/>
            <w:jc w:val="both"/>
            <w:textAlignment w:val="baseline"/>
          </w:pPr>
        </w:pPrChange>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D77317">
      <w:pPr>
        <w:numPr>
          <w:ilvl w:val="0"/>
          <w:numId w:val="83"/>
        </w:numPr>
        <w:spacing w:after="0" w:line="315" w:lineRule="atLeast"/>
        <w:jc w:val="both"/>
        <w:textAlignment w:val="baseline"/>
        <w:rPr>
          <w:rFonts w:ascii="Times New Roman" w:hAnsi="Times New Roman" w:cs="Times New Roman"/>
          <w:shd w:val="clear" w:color="auto" w:fill="FFFFFF"/>
        </w:rPr>
        <w:pPrChange w:id="541" w:author="Ngọc Mạnh Lưu" w:date="2015-12-13T23:56:00Z">
          <w:pPr>
            <w:numPr>
              <w:numId w:val="84"/>
            </w:numPr>
            <w:tabs>
              <w:tab w:val="num" w:pos="1080"/>
            </w:tabs>
            <w:spacing w:after="0" w:line="315" w:lineRule="atLeast"/>
            <w:ind w:left="1080" w:hanging="360"/>
            <w:jc w:val="both"/>
            <w:textAlignment w:val="baseline"/>
          </w:pPr>
        </w:pPrChange>
      </w:pPr>
      <w:r w:rsidRPr="00EB4C15">
        <w:rPr>
          <w:rFonts w:ascii="Times New Roman" w:hAnsi="Times New Roman" w:cs="Times New Roman"/>
          <w:shd w:val="clear" w:color="auto" w:fill="FFFFFF"/>
        </w:rPr>
        <w:t>Managed</w:t>
      </w:r>
    </w:p>
    <w:p w14:paraId="5116F828" w14:textId="77777777" w:rsidR="00B84AF2" w:rsidRPr="00EB4C15" w:rsidRDefault="00B84AF2" w:rsidP="00D77317">
      <w:pPr>
        <w:numPr>
          <w:ilvl w:val="0"/>
          <w:numId w:val="83"/>
        </w:numPr>
        <w:spacing w:after="0" w:line="315" w:lineRule="atLeast"/>
        <w:jc w:val="both"/>
        <w:textAlignment w:val="baseline"/>
        <w:rPr>
          <w:rFonts w:ascii="Times New Roman" w:hAnsi="Times New Roman" w:cs="Times New Roman"/>
          <w:shd w:val="clear" w:color="auto" w:fill="FFFFFF"/>
        </w:rPr>
        <w:pPrChange w:id="542" w:author="Ngọc Mạnh Lưu" w:date="2015-12-13T23:56:00Z">
          <w:pPr>
            <w:numPr>
              <w:numId w:val="84"/>
            </w:numPr>
            <w:tabs>
              <w:tab w:val="num" w:pos="1080"/>
            </w:tabs>
            <w:spacing w:after="0" w:line="315" w:lineRule="atLeast"/>
            <w:ind w:left="1080" w:hanging="360"/>
            <w:jc w:val="both"/>
            <w:textAlignment w:val="baseline"/>
          </w:pPr>
        </w:pPrChange>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D77317">
      <w:pPr>
        <w:numPr>
          <w:ilvl w:val="0"/>
          <w:numId w:val="83"/>
        </w:numPr>
        <w:spacing w:after="0" w:line="315" w:lineRule="atLeast"/>
        <w:jc w:val="both"/>
        <w:textAlignment w:val="baseline"/>
        <w:rPr>
          <w:rFonts w:ascii="Times New Roman" w:hAnsi="Times New Roman" w:cs="Times New Roman"/>
          <w:shd w:val="clear" w:color="auto" w:fill="FFFFFF"/>
        </w:rPr>
        <w:pPrChange w:id="543" w:author="Ngọc Mạnh Lưu" w:date="2015-12-13T23:56:00Z">
          <w:pPr>
            <w:numPr>
              <w:numId w:val="84"/>
            </w:numPr>
            <w:tabs>
              <w:tab w:val="num" w:pos="1080"/>
            </w:tabs>
            <w:spacing w:after="0" w:line="315" w:lineRule="atLeast"/>
            <w:ind w:left="1080" w:hanging="360"/>
            <w:jc w:val="both"/>
            <w:textAlignment w:val="baseline"/>
          </w:pPr>
        </w:pPrChange>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D77317">
      <w:pPr>
        <w:pStyle w:val="ListParagraph"/>
        <w:numPr>
          <w:ilvl w:val="0"/>
          <w:numId w:val="82"/>
        </w:numPr>
        <w:spacing w:after="0" w:line="315" w:lineRule="atLeast"/>
        <w:textAlignment w:val="baseline"/>
        <w:rPr>
          <w:shd w:val="clear" w:color="auto" w:fill="FFFFFF"/>
        </w:rPr>
        <w:pPrChange w:id="544" w:author="Ngọc Mạnh Lưu" w:date="2015-12-13T23:56:00Z">
          <w:pPr>
            <w:pStyle w:val="ListParagraph"/>
            <w:numPr>
              <w:numId w:val="83"/>
            </w:numPr>
            <w:tabs>
              <w:tab w:val="num" w:pos="1080"/>
            </w:tabs>
            <w:spacing w:after="0" w:line="315" w:lineRule="atLeast"/>
            <w:ind w:left="1080" w:hanging="360"/>
            <w:textAlignment w:val="baseline"/>
          </w:pPr>
        </w:pPrChange>
      </w:pPr>
      <w:r w:rsidRPr="00EB4C15">
        <w:rPr>
          <w:shd w:val="clear" w:color="auto" w:fill="FFFFFF"/>
        </w:rPr>
        <w:lastRenderedPageBreak/>
        <w:t>Disadvantages</w:t>
      </w:r>
    </w:p>
    <w:p w14:paraId="04AA16C1" w14:textId="77777777" w:rsidR="00B84AF2" w:rsidRPr="00EB4C15" w:rsidRDefault="00B84AF2" w:rsidP="00D77317">
      <w:pPr>
        <w:numPr>
          <w:ilvl w:val="0"/>
          <w:numId w:val="84"/>
        </w:numPr>
        <w:spacing w:after="0" w:line="315" w:lineRule="atLeast"/>
        <w:jc w:val="both"/>
        <w:textAlignment w:val="baseline"/>
        <w:rPr>
          <w:rFonts w:ascii="Times New Roman" w:hAnsi="Times New Roman" w:cs="Times New Roman"/>
          <w:shd w:val="clear" w:color="auto" w:fill="FFFFFF"/>
        </w:rPr>
        <w:pPrChange w:id="545" w:author="Ngọc Mạnh Lưu" w:date="2015-12-13T23:56:00Z">
          <w:pPr>
            <w:numPr>
              <w:numId w:val="85"/>
            </w:numPr>
            <w:spacing w:after="0" w:line="315" w:lineRule="atLeast"/>
            <w:ind w:left="720" w:hanging="360"/>
            <w:jc w:val="both"/>
            <w:textAlignment w:val="baseline"/>
          </w:pPr>
        </w:pPrChange>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D77317">
      <w:pPr>
        <w:numPr>
          <w:ilvl w:val="0"/>
          <w:numId w:val="84"/>
        </w:numPr>
        <w:spacing w:after="0" w:line="315" w:lineRule="atLeast"/>
        <w:jc w:val="both"/>
        <w:textAlignment w:val="baseline"/>
        <w:rPr>
          <w:rFonts w:ascii="Times New Roman" w:hAnsi="Times New Roman" w:cs="Times New Roman"/>
          <w:shd w:val="clear" w:color="auto" w:fill="FFFFFF"/>
        </w:rPr>
        <w:pPrChange w:id="546" w:author="Ngọc Mạnh Lưu" w:date="2015-12-13T23:56:00Z">
          <w:pPr>
            <w:numPr>
              <w:numId w:val="85"/>
            </w:numPr>
            <w:spacing w:after="0" w:line="315" w:lineRule="atLeast"/>
            <w:ind w:left="720" w:hanging="360"/>
            <w:jc w:val="both"/>
            <w:textAlignment w:val="baseline"/>
          </w:pPr>
        </w:pPrChange>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D77317">
      <w:pPr>
        <w:numPr>
          <w:ilvl w:val="0"/>
          <w:numId w:val="84"/>
        </w:numPr>
        <w:spacing w:after="0" w:line="315" w:lineRule="atLeast"/>
        <w:jc w:val="both"/>
        <w:textAlignment w:val="baseline"/>
        <w:rPr>
          <w:rFonts w:ascii="Times New Roman" w:hAnsi="Times New Roman" w:cs="Times New Roman"/>
          <w:shd w:val="clear" w:color="auto" w:fill="FFFFFF"/>
        </w:rPr>
        <w:pPrChange w:id="547" w:author="Ngọc Mạnh Lưu" w:date="2015-12-13T23:56:00Z">
          <w:pPr>
            <w:numPr>
              <w:numId w:val="85"/>
            </w:numPr>
            <w:spacing w:after="0" w:line="315" w:lineRule="atLeast"/>
            <w:ind w:left="720" w:hanging="360"/>
            <w:jc w:val="both"/>
            <w:textAlignment w:val="baseline"/>
          </w:pPr>
        </w:pPrChange>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D77317">
      <w:pPr>
        <w:numPr>
          <w:ilvl w:val="0"/>
          <w:numId w:val="84"/>
        </w:numPr>
        <w:spacing w:after="0" w:line="315" w:lineRule="atLeast"/>
        <w:jc w:val="both"/>
        <w:textAlignment w:val="baseline"/>
        <w:rPr>
          <w:rFonts w:ascii="Times New Roman" w:hAnsi="Times New Roman" w:cs="Times New Roman"/>
          <w:shd w:val="clear" w:color="auto" w:fill="FFFFFF"/>
        </w:rPr>
        <w:pPrChange w:id="548" w:author="Ngọc Mạnh Lưu" w:date="2015-12-13T23:56:00Z">
          <w:pPr>
            <w:numPr>
              <w:numId w:val="85"/>
            </w:numPr>
            <w:spacing w:after="0" w:line="315" w:lineRule="atLeast"/>
            <w:ind w:left="720" w:hanging="360"/>
            <w:jc w:val="both"/>
            <w:textAlignment w:val="baseline"/>
          </w:pPr>
        </w:pPrChange>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D77317">
      <w:pPr>
        <w:numPr>
          <w:ilvl w:val="0"/>
          <w:numId w:val="84"/>
        </w:numPr>
        <w:spacing w:after="0" w:line="315" w:lineRule="atLeast"/>
        <w:jc w:val="both"/>
        <w:textAlignment w:val="baseline"/>
        <w:rPr>
          <w:rFonts w:ascii="Times New Roman" w:hAnsi="Times New Roman" w:cs="Times New Roman"/>
          <w:shd w:val="clear" w:color="auto" w:fill="FFFFFF"/>
        </w:rPr>
        <w:pPrChange w:id="549" w:author="Ngọc Mạnh Lưu" w:date="2015-12-13T23:56:00Z">
          <w:pPr>
            <w:numPr>
              <w:numId w:val="85"/>
            </w:numPr>
            <w:spacing w:after="0" w:line="315" w:lineRule="atLeast"/>
            <w:ind w:left="720" w:hanging="360"/>
            <w:jc w:val="both"/>
            <w:textAlignment w:val="baseline"/>
          </w:pPr>
        </w:pPrChange>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550" w:name="_Toc436939369"/>
      <w:r>
        <w:rPr>
          <w:shd w:val="clear" w:color="auto" w:fill="FFFFFF"/>
        </w:rPr>
        <w:t>The reasons for choosing .Net Framework</w:t>
      </w:r>
      <w:bookmarkEnd w:id="550"/>
    </w:p>
    <w:p w14:paraId="2623062B" w14:textId="77777777" w:rsidR="00B84AF2" w:rsidRPr="005B7CCC" w:rsidRDefault="00B84AF2" w:rsidP="00D77317">
      <w:pPr>
        <w:pStyle w:val="ListParagraph"/>
        <w:numPr>
          <w:ilvl w:val="0"/>
          <w:numId w:val="85"/>
        </w:numPr>
        <w:rPr>
          <w:shd w:val="clear" w:color="auto" w:fill="FFFFFF"/>
        </w:rPr>
        <w:pPrChange w:id="551" w:author="Ngọc Mạnh Lưu" w:date="2015-12-13T23:56:00Z">
          <w:pPr>
            <w:pStyle w:val="ListParagraph"/>
            <w:numPr>
              <w:numId w:val="86"/>
            </w:numPr>
            <w:ind w:left="360" w:hanging="360"/>
          </w:pPr>
        </w:pPrChange>
      </w:pPr>
      <w:r w:rsidRPr="005B7CCC">
        <w:rPr>
          <w:shd w:val="clear" w:color="auto" w:fill="FFFFFF"/>
        </w:rPr>
        <w:t>Consistent with DDL system.</w:t>
      </w:r>
    </w:p>
    <w:p w14:paraId="28B070D8" w14:textId="77777777" w:rsidR="00B84AF2" w:rsidRPr="005B7CCC" w:rsidRDefault="00B84AF2" w:rsidP="00D77317">
      <w:pPr>
        <w:pStyle w:val="ListParagraph"/>
        <w:numPr>
          <w:ilvl w:val="0"/>
          <w:numId w:val="85"/>
        </w:numPr>
        <w:rPr>
          <w:shd w:val="clear" w:color="auto" w:fill="FFFFFF"/>
        </w:rPr>
        <w:pPrChange w:id="552" w:author="Ngọc Mạnh Lưu" w:date="2015-12-13T23:56:00Z">
          <w:pPr>
            <w:pStyle w:val="ListParagraph"/>
            <w:numPr>
              <w:numId w:val="86"/>
            </w:numPr>
            <w:ind w:left="360" w:hanging="360"/>
          </w:pPr>
        </w:pPrChange>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D77317">
      <w:pPr>
        <w:pStyle w:val="ListParagraph"/>
        <w:numPr>
          <w:ilvl w:val="0"/>
          <w:numId w:val="85"/>
        </w:numPr>
        <w:rPr>
          <w:shd w:val="clear" w:color="auto" w:fill="FFFFFF"/>
        </w:rPr>
        <w:pPrChange w:id="553" w:author="Ngọc Mạnh Lưu" w:date="2015-12-13T23:56:00Z">
          <w:pPr>
            <w:pStyle w:val="ListParagraph"/>
            <w:numPr>
              <w:numId w:val="86"/>
            </w:numPr>
            <w:ind w:left="360" w:hanging="360"/>
          </w:pPr>
        </w:pPrChange>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554" w:name="_Toc436939370"/>
      <w:r>
        <w:rPr>
          <w:shd w:val="clear" w:color="auto" w:fill="FFFFFF"/>
        </w:rPr>
        <w:t>AngularJS</w:t>
      </w:r>
      <w:bookmarkEnd w:id="554"/>
    </w:p>
    <w:p w14:paraId="291F5393" w14:textId="77777777" w:rsidR="00B84AF2" w:rsidRDefault="00B84AF2" w:rsidP="00AD764B">
      <w:pPr>
        <w:pStyle w:val="Heading5"/>
      </w:pPr>
      <w:bookmarkStart w:id="555" w:name="_Toc436939371"/>
      <w:r>
        <w:t>AngularJS Overview</w:t>
      </w:r>
      <w:bookmarkEnd w:id="555"/>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7A1B94">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7A1B94">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1">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7A1B94">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7A1B94">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D77317">
      <w:pPr>
        <w:pStyle w:val="ListParagraph"/>
        <w:numPr>
          <w:ilvl w:val="0"/>
          <w:numId w:val="86"/>
        </w:numPr>
        <w:rPr>
          <w:shd w:val="clear" w:color="auto" w:fill="FFFFFF"/>
        </w:rPr>
        <w:pPrChange w:id="556" w:author="Ngọc Mạnh Lưu" w:date="2015-12-13T23:56:00Z">
          <w:pPr>
            <w:pStyle w:val="ListParagraph"/>
            <w:numPr>
              <w:numId w:val="87"/>
            </w:numPr>
            <w:ind w:hanging="360"/>
          </w:pPr>
        </w:pPrChange>
      </w:pPr>
      <w:r w:rsidRPr="00483463">
        <w:rPr>
          <w:shd w:val="clear" w:color="auto" w:fill="FFFFFF"/>
        </w:rPr>
        <w:t>Features:</w:t>
      </w:r>
    </w:p>
    <w:p w14:paraId="75BDA1D9" w14:textId="77777777" w:rsidR="00B84AF2" w:rsidRPr="00483463" w:rsidRDefault="00B84AF2" w:rsidP="00D77317">
      <w:pPr>
        <w:pStyle w:val="ListParagraph"/>
        <w:numPr>
          <w:ilvl w:val="0"/>
          <w:numId w:val="85"/>
        </w:numPr>
        <w:rPr>
          <w:shd w:val="clear" w:color="auto" w:fill="FFFFFF"/>
        </w:rPr>
        <w:pPrChange w:id="557" w:author="Ngọc Mạnh Lưu" w:date="2015-12-13T23:56:00Z">
          <w:pPr>
            <w:pStyle w:val="ListParagraph"/>
            <w:numPr>
              <w:numId w:val="86"/>
            </w:numPr>
            <w:ind w:left="360" w:hanging="360"/>
          </w:pPr>
        </w:pPrChange>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D77317">
      <w:pPr>
        <w:pStyle w:val="ListParagraph"/>
        <w:numPr>
          <w:ilvl w:val="0"/>
          <w:numId w:val="85"/>
        </w:numPr>
        <w:rPr>
          <w:shd w:val="clear" w:color="auto" w:fill="FFFFFF"/>
        </w:rPr>
        <w:pPrChange w:id="558" w:author="Ngọc Mạnh Lưu" w:date="2015-12-13T23:56:00Z">
          <w:pPr>
            <w:pStyle w:val="ListParagraph"/>
            <w:numPr>
              <w:numId w:val="86"/>
            </w:numPr>
            <w:ind w:left="360" w:hanging="360"/>
          </w:pPr>
        </w:pPrChange>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D77317">
      <w:pPr>
        <w:pStyle w:val="ListParagraph"/>
        <w:numPr>
          <w:ilvl w:val="0"/>
          <w:numId w:val="85"/>
        </w:numPr>
        <w:rPr>
          <w:shd w:val="clear" w:color="auto" w:fill="FFFFFF"/>
        </w:rPr>
        <w:pPrChange w:id="559" w:author="Ngọc Mạnh Lưu" w:date="2015-12-13T23:56:00Z">
          <w:pPr>
            <w:pStyle w:val="ListParagraph"/>
            <w:numPr>
              <w:numId w:val="86"/>
            </w:numPr>
            <w:ind w:left="360" w:hanging="360"/>
          </w:pPr>
        </w:pPrChange>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D77317">
      <w:pPr>
        <w:pStyle w:val="ListParagraph"/>
        <w:numPr>
          <w:ilvl w:val="0"/>
          <w:numId w:val="85"/>
        </w:numPr>
        <w:rPr>
          <w:shd w:val="clear" w:color="auto" w:fill="FFFFFF"/>
        </w:rPr>
        <w:pPrChange w:id="560" w:author="Ngọc Mạnh Lưu" w:date="2015-12-13T23:56:00Z">
          <w:pPr>
            <w:pStyle w:val="ListParagraph"/>
            <w:numPr>
              <w:numId w:val="86"/>
            </w:numPr>
            <w:ind w:left="360" w:hanging="360"/>
          </w:pPr>
        </w:pPrChange>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D77317">
      <w:pPr>
        <w:pStyle w:val="NormalWeb"/>
        <w:numPr>
          <w:ilvl w:val="0"/>
          <w:numId w:val="86"/>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Change w:id="561" w:author="Ngọc Mạnh Lưu" w:date="2015-12-13T23:56:00Z">
          <w:pPr>
            <w:pStyle w:val="NormalWeb"/>
            <w:numPr>
              <w:numId w:val="87"/>
            </w:numPr>
            <w:spacing w:before="0" w:beforeAutospacing="0" w:after="240" w:afterAutospacing="0" w:line="360" w:lineRule="atLeast"/>
            <w:ind w:left="720" w:right="48" w:hanging="360"/>
          </w:pPr>
        </w:pPrChange>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D77317">
      <w:pPr>
        <w:pStyle w:val="ListParagraph"/>
        <w:numPr>
          <w:ilvl w:val="0"/>
          <w:numId w:val="85"/>
        </w:numPr>
        <w:rPr>
          <w:shd w:val="clear" w:color="auto" w:fill="FFFFFF"/>
        </w:rPr>
        <w:pPrChange w:id="562" w:author="Ngọc Mạnh Lưu" w:date="2015-12-13T23:56:00Z">
          <w:pPr>
            <w:pStyle w:val="ListParagraph"/>
            <w:numPr>
              <w:numId w:val="86"/>
            </w:numPr>
            <w:ind w:left="360" w:hanging="360"/>
          </w:pPr>
        </w:pPrChange>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D77317">
      <w:pPr>
        <w:pStyle w:val="ListParagraph"/>
        <w:numPr>
          <w:ilvl w:val="0"/>
          <w:numId w:val="85"/>
        </w:numPr>
        <w:rPr>
          <w:shd w:val="clear" w:color="auto" w:fill="FFFFFF"/>
        </w:rPr>
        <w:pPrChange w:id="563" w:author="Ngọc Mạnh Lưu" w:date="2015-12-13T23:56:00Z">
          <w:pPr>
            <w:pStyle w:val="ListParagraph"/>
            <w:numPr>
              <w:numId w:val="86"/>
            </w:numPr>
            <w:ind w:left="360" w:hanging="360"/>
          </w:pPr>
        </w:pPrChange>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D77317">
      <w:pPr>
        <w:pStyle w:val="ListParagraph"/>
        <w:numPr>
          <w:ilvl w:val="0"/>
          <w:numId w:val="85"/>
        </w:numPr>
        <w:rPr>
          <w:shd w:val="clear" w:color="auto" w:fill="FFFFFF"/>
        </w:rPr>
        <w:pPrChange w:id="564" w:author="Ngọc Mạnh Lưu" w:date="2015-12-13T23:56:00Z">
          <w:pPr>
            <w:pStyle w:val="ListParagraph"/>
            <w:numPr>
              <w:numId w:val="86"/>
            </w:numPr>
            <w:ind w:left="360" w:hanging="360"/>
          </w:pPr>
        </w:pPrChange>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D77317">
      <w:pPr>
        <w:pStyle w:val="ListParagraph"/>
        <w:numPr>
          <w:ilvl w:val="0"/>
          <w:numId w:val="85"/>
        </w:numPr>
        <w:rPr>
          <w:shd w:val="clear" w:color="auto" w:fill="FFFFFF"/>
        </w:rPr>
        <w:pPrChange w:id="565" w:author="Ngọc Mạnh Lưu" w:date="2015-12-13T23:56:00Z">
          <w:pPr>
            <w:pStyle w:val="ListParagraph"/>
            <w:numPr>
              <w:numId w:val="86"/>
            </w:numPr>
            <w:ind w:left="360" w:hanging="360"/>
          </w:pPr>
        </w:pPrChange>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D77317">
      <w:pPr>
        <w:pStyle w:val="ListParagraph"/>
        <w:numPr>
          <w:ilvl w:val="0"/>
          <w:numId w:val="85"/>
        </w:numPr>
        <w:rPr>
          <w:shd w:val="clear" w:color="auto" w:fill="FFFFFF"/>
        </w:rPr>
        <w:pPrChange w:id="566" w:author="Ngọc Mạnh Lưu" w:date="2015-12-13T23:56:00Z">
          <w:pPr>
            <w:pStyle w:val="ListParagraph"/>
            <w:numPr>
              <w:numId w:val="86"/>
            </w:numPr>
            <w:ind w:left="360" w:hanging="360"/>
          </w:pPr>
        </w:pPrChange>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D77317">
      <w:pPr>
        <w:pStyle w:val="ListParagraph"/>
        <w:numPr>
          <w:ilvl w:val="0"/>
          <w:numId w:val="85"/>
        </w:numPr>
        <w:rPr>
          <w:shd w:val="clear" w:color="auto" w:fill="FFFFFF"/>
        </w:rPr>
        <w:pPrChange w:id="567" w:author="Ngọc Mạnh Lưu" w:date="2015-12-13T23:56:00Z">
          <w:pPr>
            <w:pStyle w:val="ListParagraph"/>
            <w:numPr>
              <w:numId w:val="86"/>
            </w:numPr>
            <w:ind w:left="360" w:hanging="360"/>
          </w:pPr>
        </w:pPrChange>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D77317">
      <w:pPr>
        <w:pStyle w:val="ListParagraph"/>
        <w:numPr>
          <w:ilvl w:val="0"/>
          <w:numId w:val="85"/>
        </w:numPr>
        <w:rPr>
          <w:shd w:val="clear" w:color="auto" w:fill="FFFFFF"/>
        </w:rPr>
        <w:pPrChange w:id="568" w:author="Ngọc Mạnh Lưu" w:date="2015-12-13T23:56:00Z">
          <w:pPr>
            <w:pStyle w:val="ListParagraph"/>
            <w:numPr>
              <w:numId w:val="86"/>
            </w:numPr>
            <w:ind w:left="360" w:hanging="360"/>
          </w:pPr>
        </w:pPrChange>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D77317">
      <w:pPr>
        <w:pStyle w:val="ListParagraph"/>
        <w:numPr>
          <w:ilvl w:val="0"/>
          <w:numId w:val="85"/>
        </w:numPr>
        <w:rPr>
          <w:shd w:val="clear" w:color="auto" w:fill="FFFFFF"/>
        </w:rPr>
        <w:pPrChange w:id="569" w:author="Ngọc Mạnh Lưu" w:date="2015-12-13T23:56:00Z">
          <w:pPr>
            <w:pStyle w:val="ListParagraph"/>
            <w:numPr>
              <w:numId w:val="86"/>
            </w:numPr>
            <w:ind w:left="360" w:hanging="360"/>
          </w:pPr>
        </w:pPrChange>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D77317">
      <w:pPr>
        <w:pStyle w:val="ListParagraph"/>
        <w:numPr>
          <w:ilvl w:val="0"/>
          <w:numId w:val="85"/>
        </w:numPr>
        <w:rPr>
          <w:shd w:val="clear" w:color="auto" w:fill="FFFFFF"/>
        </w:rPr>
        <w:pPrChange w:id="570" w:author="Ngọc Mạnh Lưu" w:date="2015-12-13T23:56:00Z">
          <w:pPr>
            <w:pStyle w:val="ListParagraph"/>
            <w:numPr>
              <w:numId w:val="86"/>
            </w:numPr>
            <w:ind w:left="360" w:hanging="360"/>
          </w:pPr>
        </w:pPrChange>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D77317">
      <w:pPr>
        <w:pStyle w:val="ListParagraph"/>
        <w:numPr>
          <w:ilvl w:val="0"/>
          <w:numId w:val="85"/>
        </w:numPr>
        <w:rPr>
          <w:shd w:val="clear" w:color="auto" w:fill="FFFFFF"/>
        </w:rPr>
        <w:pPrChange w:id="571" w:author="Ngọc Mạnh Lưu" w:date="2015-12-13T23:56:00Z">
          <w:pPr>
            <w:pStyle w:val="ListParagraph"/>
            <w:numPr>
              <w:numId w:val="86"/>
            </w:numPr>
            <w:ind w:left="360" w:hanging="360"/>
          </w:pPr>
        </w:pPrChange>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D77317">
      <w:pPr>
        <w:pStyle w:val="ListParagraph"/>
        <w:numPr>
          <w:ilvl w:val="0"/>
          <w:numId w:val="85"/>
        </w:numPr>
        <w:rPr>
          <w:shd w:val="clear" w:color="auto" w:fill="FFFFFF"/>
        </w:rPr>
        <w:pPrChange w:id="572" w:author="Ngọc Mạnh Lưu" w:date="2015-12-13T23:56:00Z">
          <w:pPr>
            <w:pStyle w:val="ListParagraph"/>
            <w:numPr>
              <w:numId w:val="86"/>
            </w:numPr>
            <w:ind w:left="360" w:hanging="360"/>
          </w:pPr>
        </w:pPrChange>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573" w:name="_Toc436939372"/>
      <w:r>
        <w:rPr>
          <w:shd w:val="clear" w:color="auto" w:fill="FFFFFF"/>
        </w:rPr>
        <w:t>Advantages and disadvantages of AngularJS</w:t>
      </w:r>
      <w:bookmarkEnd w:id="573"/>
    </w:p>
    <w:p w14:paraId="0F38C37D" w14:textId="77777777" w:rsidR="00B84AF2" w:rsidRDefault="00B84AF2" w:rsidP="00D77317">
      <w:pPr>
        <w:pStyle w:val="ListParagraph"/>
        <w:numPr>
          <w:ilvl w:val="0"/>
          <w:numId w:val="87"/>
        </w:numPr>
        <w:jc w:val="left"/>
        <w:pPrChange w:id="574" w:author="Ngọc Mạnh Lưu" w:date="2015-12-13T23:56:00Z">
          <w:pPr>
            <w:pStyle w:val="ListParagraph"/>
            <w:numPr>
              <w:numId w:val="88"/>
            </w:numPr>
            <w:ind w:left="1440" w:hanging="360"/>
            <w:jc w:val="left"/>
          </w:pPr>
        </w:pPrChange>
      </w:pPr>
      <w:r>
        <w:t>Advantages:</w:t>
      </w:r>
    </w:p>
    <w:p w14:paraId="0FB04B36" w14:textId="77777777" w:rsidR="00B84AF2" w:rsidRPr="00B92D18" w:rsidRDefault="00B84AF2" w:rsidP="00D77317">
      <w:pPr>
        <w:pStyle w:val="ListParagraph"/>
        <w:numPr>
          <w:ilvl w:val="0"/>
          <w:numId w:val="88"/>
        </w:numPr>
        <w:spacing w:after="0" w:line="315" w:lineRule="atLeast"/>
        <w:textAlignment w:val="baseline"/>
        <w:rPr>
          <w:shd w:val="clear" w:color="auto" w:fill="FFFFFF"/>
        </w:rPr>
        <w:pPrChange w:id="575" w:author="Ngọc Mạnh Lưu" w:date="2015-12-13T23:56:00Z">
          <w:pPr>
            <w:pStyle w:val="ListParagraph"/>
            <w:numPr>
              <w:numId w:val="89"/>
            </w:numPr>
            <w:spacing w:after="0" w:line="315" w:lineRule="atLeast"/>
            <w:ind w:hanging="360"/>
            <w:textAlignment w:val="baseline"/>
          </w:pPr>
        </w:pPrChange>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D77317">
      <w:pPr>
        <w:pStyle w:val="ListParagraph"/>
        <w:numPr>
          <w:ilvl w:val="0"/>
          <w:numId w:val="88"/>
        </w:numPr>
        <w:spacing w:after="0" w:line="315" w:lineRule="atLeast"/>
        <w:textAlignment w:val="baseline"/>
        <w:rPr>
          <w:shd w:val="clear" w:color="auto" w:fill="FFFFFF"/>
        </w:rPr>
        <w:pPrChange w:id="576" w:author="Ngọc Mạnh Lưu" w:date="2015-12-13T23:56:00Z">
          <w:pPr>
            <w:pStyle w:val="ListParagraph"/>
            <w:numPr>
              <w:numId w:val="89"/>
            </w:numPr>
            <w:spacing w:after="0" w:line="315" w:lineRule="atLeast"/>
            <w:ind w:hanging="360"/>
            <w:textAlignment w:val="baseline"/>
          </w:pPr>
        </w:pPrChange>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D77317">
      <w:pPr>
        <w:pStyle w:val="ListParagraph"/>
        <w:numPr>
          <w:ilvl w:val="0"/>
          <w:numId w:val="88"/>
        </w:numPr>
        <w:spacing w:after="0" w:line="315" w:lineRule="atLeast"/>
        <w:textAlignment w:val="baseline"/>
        <w:rPr>
          <w:shd w:val="clear" w:color="auto" w:fill="FFFFFF"/>
        </w:rPr>
        <w:pPrChange w:id="577" w:author="Ngọc Mạnh Lưu" w:date="2015-12-13T23:56:00Z">
          <w:pPr>
            <w:pStyle w:val="ListParagraph"/>
            <w:numPr>
              <w:numId w:val="89"/>
            </w:numPr>
            <w:spacing w:after="0" w:line="315" w:lineRule="atLeast"/>
            <w:ind w:hanging="360"/>
            <w:textAlignment w:val="baseline"/>
          </w:pPr>
        </w:pPrChange>
      </w:pPr>
      <w:r w:rsidRPr="00B92D18">
        <w:rPr>
          <w:shd w:val="clear" w:color="auto" w:fill="FFFFFF"/>
        </w:rPr>
        <w:t>AngularJS code is unit testable.</w:t>
      </w:r>
    </w:p>
    <w:p w14:paraId="037B2F6F" w14:textId="77777777" w:rsidR="00B84AF2" w:rsidRPr="00B92D18" w:rsidRDefault="00B84AF2" w:rsidP="00D77317">
      <w:pPr>
        <w:pStyle w:val="ListParagraph"/>
        <w:numPr>
          <w:ilvl w:val="0"/>
          <w:numId w:val="88"/>
        </w:numPr>
        <w:spacing w:after="0" w:line="315" w:lineRule="atLeast"/>
        <w:textAlignment w:val="baseline"/>
        <w:rPr>
          <w:shd w:val="clear" w:color="auto" w:fill="FFFFFF"/>
        </w:rPr>
        <w:pPrChange w:id="578" w:author="Ngọc Mạnh Lưu" w:date="2015-12-13T23:56:00Z">
          <w:pPr>
            <w:pStyle w:val="ListParagraph"/>
            <w:numPr>
              <w:numId w:val="89"/>
            </w:numPr>
            <w:spacing w:after="0" w:line="315" w:lineRule="atLeast"/>
            <w:ind w:hanging="360"/>
            <w:textAlignment w:val="baseline"/>
          </w:pPr>
        </w:pPrChange>
      </w:pPr>
      <w:r w:rsidRPr="00B92D18">
        <w:rPr>
          <w:shd w:val="clear" w:color="auto" w:fill="FFFFFF"/>
        </w:rPr>
        <w:t>AngularJS uses dependency injection and make use of separation of concerns.</w:t>
      </w:r>
    </w:p>
    <w:p w14:paraId="27D76D4C" w14:textId="77777777" w:rsidR="00B84AF2" w:rsidRPr="00B92D18" w:rsidRDefault="00B84AF2" w:rsidP="00D77317">
      <w:pPr>
        <w:pStyle w:val="ListParagraph"/>
        <w:numPr>
          <w:ilvl w:val="0"/>
          <w:numId w:val="88"/>
        </w:numPr>
        <w:spacing w:after="0" w:line="315" w:lineRule="atLeast"/>
        <w:textAlignment w:val="baseline"/>
        <w:rPr>
          <w:shd w:val="clear" w:color="auto" w:fill="FFFFFF"/>
        </w:rPr>
        <w:pPrChange w:id="579" w:author="Ngọc Mạnh Lưu" w:date="2015-12-13T23:56:00Z">
          <w:pPr>
            <w:pStyle w:val="ListParagraph"/>
            <w:numPr>
              <w:numId w:val="89"/>
            </w:numPr>
            <w:spacing w:after="0" w:line="315" w:lineRule="atLeast"/>
            <w:ind w:hanging="360"/>
            <w:textAlignment w:val="baseline"/>
          </w:pPr>
        </w:pPrChange>
      </w:pPr>
      <w:r w:rsidRPr="00B92D18">
        <w:rPr>
          <w:shd w:val="clear" w:color="auto" w:fill="FFFFFF"/>
        </w:rPr>
        <w:t>AngularJS provides reusable components.</w:t>
      </w:r>
    </w:p>
    <w:p w14:paraId="0E88CA63" w14:textId="77777777" w:rsidR="00B84AF2" w:rsidRPr="00B92D18" w:rsidRDefault="00B84AF2" w:rsidP="00D77317">
      <w:pPr>
        <w:pStyle w:val="ListParagraph"/>
        <w:numPr>
          <w:ilvl w:val="0"/>
          <w:numId w:val="88"/>
        </w:numPr>
        <w:spacing w:after="0" w:line="315" w:lineRule="atLeast"/>
        <w:textAlignment w:val="baseline"/>
        <w:rPr>
          <w:shd w:val="clear" w:color="auto" w:fill="FFFFFF"/>
        </w:rPr>
        <w:pPrChange w:id="580" w:author="Ngọc Mạnh Lưu" w:date="2015-12-13T23:56:00Z">
          <w:pPr>
            <w:pStyle w:val="ListParagraph"/>
            <w:numPr>
              <w:numId w:val="89"/>
            </w:numPr>
            <w:spacing w:after="0" w:line="315" w:lineRule="atLeast"/>
            <w:ind w:hanging="360"/>
            <w:textAlignment w:val="baseline"/>
          </w:pPr>
        </w:pPrChange>
      </w:pPr>
      <w:r w:rsidRPr="00B92D18">
        <w:rPr>
          <w:shd w:val="clear" w:color="auto" w:fill="FFFFFF"/>
        </w:rPr>
        <w:t>With AngularJS, developer write less code and get more functionality.</w:t>
      </w:r>
    </w:p>
    <w:p w14:paraId="30C90046" w14:textId="77777777" w:rsidR="00B84AF2" w:rsidRPr="00B92D18" w:rsidRDefault="00B84AF2" w:rsidP="00D77317">
      <w:pPr>
        <w:pStyle w:val="ListParagraph"/>
        <w:numPr>
          <w:ilvl w:val="0"/>
          <w:numId w:val="88"/>
        </w:numPr>
        <w:spacing w:after="0" w:line="315" w:lineRule="atLeast"/>
        <w:textAlignment w:val="baseline"/>
        <w:rPr>
          <w:shd w:val="clear" w:color="auto" w:fill="FFFFFF"/>
        </w:rPr>
        <w:pPrChange w:id="581" w:author="Ngọc Mạnh Lưu" w:date="2015-12-13T23:56:00Z">
          <w:pPr>
            <w:pStyle w:val="ListParagraph"/>
            <w:numPr>
              <w:numId w:val="89"/>
            </w:numPr>
            <w:spacing w:after="0" w:line="315" w:lineRule="atLeast"/>
            <w:ind w:hanging="360"/>
            <w:textAlignment w:val="baseline"/>
          </w:pPr>
        </w:pPrChange>
      </w:pPr>
      <w:r w:rsidRPr="00B92D18">
        <w:rPr>
          <w:shd w:val="clear" w:color="auto" w:fill="FFFFFF"/>
        </w:rPr>
        <w:t>In AngularJS, views are pure html pages, and controllers written in JavaScript do the business processing.</w:t>
      </w:r>
    </w:p>
    <w:p w14:paraId="2A1C3BC6" w14:textId="77777777" w:rsidR="00B84AF2" w:rsidRDefault="00B84AF2" w:rsidP="00D77317">
      <w:pPr>
        <w:pStyle w:val="ListParagraph"/>
        <w:numPr>
          <w:ilvl w:val="0"/>
          <w:numId w:val="87"/>
        </w:numPr>
        <w:spacing w:after="0" w:line="315" w:lineRule="atLeast"/>
        <w:jc w:val="left"/>
        <w:textAlignment w:val="baseline"/>
        <w:rPr>
          <w:shd w:val="clear" w:color="auto" w:fill="FFFFFF"/>
        </w:rPr>
        <w:pPrChange w:id="582" w:author="Ngọc Mạnh Lưu" w:date="2015-12-13T23:56:00Z">
          <w:pPr>
            <w:pStyle w:val="ListParagraph"/>
            <w:numPr>
              <w:numId w:val="88"/>
            </w:numPr>
            <w:spacing w:after="0" w:line="315" w:lineRule="atLeast"/>
            <w:ind w:left="1440" w:hanging="360"/>
            <w:jc w:val="left"/>
            <w:textAlignment w:val="baseline"/>
          </w:pPr>
        </w:pPrChange>
      </w:pPr>
      <w:r w:rsidRPr="00B92D18">
        <w:rPr>
          <w:shd w:val="clear" w:color="auto" w:fill="FFFFFF"/>
        </w:rPr>
        <w:t>Disadvantages:</w:t>
      </w:r>
    </w:p>
    <w:p w14:paraId="182DD334" w14:textId="77777777" w:rsidR="00B84AF2" w:rsidRPr="00B92D18" w:rsidRDefault="00B84AF2" w:rsidP="00D77317">
      <w:pPr>
        <w:pStyle w:val="ListParagraph"/>
        <w:numPr>
          <w:ilvl w:val="0"/>
          <w:numId w:val="88"/>
        </w:numPr>
        <w:spacing w:after="0" w:line="315" w:lineRule="atLeast"/>
        <w:textAlignment w:val="baseline"/>
        <w:rPr>
          <w:shd w:val="clear" w:color="auto" w:fill="FFFFFF"/>
        </w:rPr>
        <w:pPrChange w:id="583" w:author="Ngọc Mạnh Lưu" w:date="2015-12-13T23:56:00Z">
          <w:pPr>
            <w:pStyle w:val="ListParagraph"/>
            <w:numPr>
              <w:numId w:val="89"/>
            </w:numPr>
            <w:spacing w:after="0" w:line="315" w:lineRule="atLeast"/>
            <w:ind w:hanging="360"/>
            <w:textAlignment w:val="baseline"/>
          </w:pPr>
        </w:pPrChange>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D77317">
      <w:pPr>
        <w:pStyle w:val="ListParagraph"/>
        <w:numPr>
          <w:ilvl w:val="0"/>
          <w:numId w:val="88"/>
        </w:numPr>
        <w:spacing w:after="0" w:line="315" w:lineRule="atLeast"/>
        <w:textAlignment w:val="baseline"/>
        <w:rPr>
          <w:rFonts w:ascii="Arial" w:eastAsia="Times New Roman" w:hAnsi="Arial" w:cs="Arial"/>
          <w:color w:val="000000"/>
          <w:sz w:val="21"/>
          <w:szCs w:val="21"/>
        </w:rPr>
        <w:pPrChange w:id="584" w:author="Ngọc Mạnh Lưu" w:date="2015-12-13T23:56:00Z">
          <w:pPr>
            <w:pStyle w:val="ListParagraph"/>
            <w:numPr>
              <w:numId w:val="89"/>
            </w:numPr>
            <w:spacing w:after="0" w:line="315" w:lineRule="atLeast"/>
            <w:ind w:hanging="360"/>
            <w:textAlignment w:val="baseline"/>
          </w:pPr>
        </w:pPrChange>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585" w:name="_Toc436939373"/>
      <w:r>
        <w:t>The reason for choosing AngularJS</w:t>
      </w:r>
      <w:bookmarkEnd w:id="585"/>
    </w:p>
    <w:p w14:paraId="6B1F909B" w14:textId="75D70C04" w:rsidR="00B84AF2" w:rsidRDefault="00B84AF2" w:rsidP="00D77317">
      <w:pPr>
        <w:pStyle w:val="ListParagraph"/>
        <w:numPr>
          <w:ilvl w:val="0"/>
          <w:numId w:val="87"/>
        </w:numPr>
        <w:pPrChange w:id="586" w:author="Ngọc Mạnh Lưu" w:date="2015-12-13T23:56:00Z">
          <w:pPr>
            <w:pStyle w:val="ListParagraph"/>
            <w:numPr>
              <w:numId w:val="88"/>
            </w:numPr>
            <w:ind w:left="1440" w:hanging="360"/>
          </w:pPr>
        </w:pPrChange>
      </w:pPr>
      <w:r>
        <w:t>AngularJS supports to c</w:t>
      </w:r>
      <w:r w:rsidR="00B6407A">
        <w:t>reate a website faster via Rest</w:t>
      </w:r>
      <w:r>
        <w:t>Api and MVC Model.</w:t>
      </w:r>
    </w:p>
    <w:p w14:paraId="34FB8139" w14:textId="77777777" w:rsidR="00B84AF2" w:rsidRDefault="00B84AF2" w:rsidP="00D77317">
      <w:pPr>
        <w:pStyle w:val="ListParagraph"/>
        <w:numPr>
          <w:ilvl w:val="0"/>
          <w:numId w:val="87"/>
        </w:numPr>
        <w:pPrChange w:id="587" w:author="Ngọc Mạnh Lưu" w:date="2015-12-13T23:56:00Z">
          <w:pPr>
            <w:pStyle w:val="ListParagraph"/>
            <w:numPr>
              <w:numId w:val="88"/>
            </w:numPr>
            <w:ind w:left="1440" w:hanging="360"/>
          </w:pPr>
        </w:pPrChange>
      </w:pPr>
      <w:r>
        <w:t xml:space="preserve">Provide </w:t>
      </w:r>
      <w:r w:rsidRPr="008C33D2">
        <w:t>a more fluid user experience akin to a desktop application</w:t>
      </w:r>
      <w:r>
        <w:t>.</w:t>
      </w:r>
    </w:p>
    <w:p w14:paraId="2F992560" w14:textId="77777777" w:rsidR="00B84AF2" w:rsidRDefault="00B84AF2" w:rsidP="00D77317">
      <w:pPr>
        <w:pStyle w:val="ListParagraph"/>
        <w:numPr>
          <w:ilvl w:val="0"/>
          <w:numId w:val="87"/>
        </w:numPr>
        <w:pPrChange w:id="588" w:author="Ngọc Mạnh Lưu" w:date="2015-12-13T23:56:00Z">
          <w:pPr>
            <w:pStyle w:val="ListParagraph"/>
            <w:numPr>
              <w:numId w:val="88"/>
            </w:numPr>
            <w:ind w:left="1440" w:hanging="360"/>
          </w:pPr>
        </w:pPrChange>
      </w:pPr>
      <w:r>
        <w:t>All team members want to study a new language.</w:t>
      </w:r>
    </w:p>
    <w:p w14:paraId="6BD09220" w14:textId="76DBCE15" w:rsidR="00AD764B" w:rsidRDefault="00AD764B" w:rsidP="00AD764B">
      <w:pPr>
        <w:pStyle w:val="Heading3"/>
      </w:pPr>
      <w:bookmarkStart w:id="589" w:name="_Toc420530785"/>
      <w:bookmarkStart w:id="590" w:name="_Toc436939374"/>
      <w:bookmarkStart w:id="591" w:name="_Toc437560590"/>
      <w:r w:rsidRPr="00D36F12">
        <w:lastRenderedPageBreak/>
        <w:t>A</w:t>
      </w:r>
      <w:r w:rsidR="00AD74F4">
        <w:t>rchitecture</w:t>
      </w:r>
      <w:r w:rsidRPr="00D36F12">
        <w:t xml:space="preserve"> R</w:t>
      </w:r>
      <w:bookmarkEnd w:id="589"/>
      <w:bookmarkEnd w:id="590"/>
      <w:r w:rsidR="00AD74F4">
        <w:t>epresentation</w:t>
      </w:r>
      <w:bookmarkEnd w:id="591"/>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D77317">
      <w:pPr>
        <w:pStyle w:val="ListParagraph"/>
        <w:numPr>
          <w:ilvl w:val="0"/>
          <w:numId w:val="89"/>
        </w:numPr>
        <w:tabs>
          <w:tab w:val="left" w:pos="450"/>
        </w:tabs>
        <w:spacing w:line="360" w:lineRule="auto"/>
        <w:pPrChange w:id="592" w:author="Ngọc Mạnh Lưu" w:date="2015-12-13T23:56:00Z">
          <w:pPr>
            <w:pStyle w:val="ListParagraph"/>
            <w:numPr>
              <w:numId w:val="90"/>
            </w:numPr>
            <w:tabs>
              <w:tab w:val="left" w:pos="450"/>
            </w:tabs>
            <w:spacing w:line="360" w:lineRule="auto"/>
            <w:ind w:left="1080" w:hanging="360"/>
          </w:pPr>
        </w:pPrChange>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D77317">
      <w:pPr>
        <w:pStyle w:val="ListParagraph"/>
        <w:numPr>
          <w:ilvl w:val="0"/>
          <w:numId w:val="89"/>
        </w:numPr>
        <w:tabs>
          <w:tab w:val="left" w:pos="450"/>
        </w:tabs>
        <w:spacing w:line="360" w:lineRule="auto"/>
        <w:pPrChange w:id="593" w:author="Ngọc Mạnh Lưu" w:date="2015-12-13T23:56:00Z">
          <w:pPr>
            <w:pStyle w:val="ListParagraph"/>
            <w:numPr>
              <w:numId w:val="90"/>
            </w:numPr>
            <w:tabs>
              <w:tab w:val="left" w:pos="450"/>
            </w:tabs>
            <w:spacing w:line="360" w:lineRule="auto"/>
            <w:ind w:left="1080" w:hanging="360"/>
          </w:pPr>
        </w:pPrChange>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D77317">
      <w:pPr>
        <w:pStyle w:val="ListParagraph"/>
        <w:numPr>
          <w:ilvl w:val="0"/>
          <w:numId w:val="89"/>
        </w:numPr>
        <w:tabs>
          <w:tab w:val="left" w:pos="450"/>
        </w:tabs>
        <w:spacing w:line="360" w:lineRule="auto"/>
        <w:pPrChange w:id="594" w:author="Ngọc Mạnh Lưu" w:date="2015-12-13T23:56:00Z">
          <w:pPr>
            <w:pStyle w:val="ListParagraph"/>
            <w:numPr>
              <w:numId w:val="90"/>
            </w:numPr>
            <w:tabs>
              <w:tab w:val="left" w:pos="450"/>
            </w:tabs>
            <w:spacing w:line="360" w:lineRule="auto"/>
            <w:ind w:left="1080" w:hanging="360"/>
          </w:pPr>
        </w:pPrChange>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D77317">
      <w:pPr>
        <w:pStyle w:val="ListParagraph"/>
        <w:numPr>
          <w:ilvl w:val="0"/>
          <w:numId w:val="89"/>
        </w:numPr>
        <w:tabs>
          <w:tab w:val="left" w:pos="450"/>
        </w:tabs>
        <w:spacing w:line="360" w:lineRule="auto"/>
        <w:pPrChange w:id="595" w:author="Ngọc Mạnh Lưu" w:date="2015-12-13T23:56:00Z">
          <w:pPr>
            <w:pStyle w:val="ListParagraph"/>
            <w:numPr>
              <w:numId w:val="90"/>
            </w:numPr>
            <w:tabs>
              <w:tab w:val="left" w:pos="450"/>
            </w:tabs>
            <w:spacing w:line="360" w:lineRule="auto"/>
            <w:ind w:left="1080" w:hanging="360"/>
          </w:pPr>
        </w:pPrChange>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D77317">
      <w:pPr>
        <w:pStyle w:val="ListParagraph"/>
        <w:numPr>
          <w:ilvl w:val="0"/>
          <w:numId w:val="89"/>
        </w:numPr>
        <w:tabs>
          <w:tab w:val="left" w:pos="450"/>
        </w:tabs>
        <w:spacing w:line="360" w:lineRule="auto"/>
        <w:pPrChange w:id="596" w:author="Ngọc Mạnh Lưu" w:date="2015-12-13T23:56:00Z">
          <w:pPr>
            <w:pStyle w:val="ListParagraph"/>
            <w:numPr>
              <w:numId w:val="90"/>
            </w:numPr>
            <w:tabs>
              <w:tab w:val="left" w:pos="450"/>
            </w:tabs>
            <w:spacing w:line="360" w:lineRule="auto"/>
            <w:ind w:left="1080" w:hanging="360"/>
          </w:pPr>
        </w:pPrChange>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597" w:name="_Toc420530786"/>
      <w:bookmarkStart w:id="598" w:name="_Toc436939375"/>
      <w:bookmarkStart w:id="599" w:name="_Toc437560591"/>
      <w:r>
        <w:t>Architectural</w:t>
      </w:r>
      <w:r w:rsidR="009A55C6" w:rsidRPr="00451550">
        <w:t xml:space="preserve"> G</w:t>
      </w:r>
      <w:r>
        <w:t>oals and</w:t>
      </w:r>
      <w:r w:rsidR="009A55C6" w:rsidRPr="00451550">
        <w:t xml:space="preserve"> C</w:t>
      </w:r>
      <w:r>
        <w:t>onstraint</w:t>
      </w:r>
      <w:bookmarkEnd w:id="597"/>
      <w:bookmarkEnd w:id="598"/>
      <w:r>
        <w:t>s</w:t>
      </w:r>
      <w:bookmarkEnd w:id="599"/>
    </w:p>
    <w:p w14:paraId="6CF94488" w14:textId="77777777" w:rsidR="009A55C6" w:rsidRDefault="009A55C6" w:rsidP="00D77317">
      <w:pPr>
        <w:pStyle w:val="ListParagraph"/>
        <w:numPr>
          <w:ilvl w:val="0"/>
          <w:numId w:val="91"/>
        </w:numPr>
        <w:tabs>
          <w:tab w:val="left" w:pos="450"/>
        </w:tabs>
        <w:spacing w:before="120" w:after="0"/>
        <w:rPr>
          <w:b/>
        </w:rPr>
        <w:pPrChange w:id="600" w:author="Ngọc Mạnh Lưu" w:date="2015-12-13T23:56:00Z">
          <w:pPr>
            <w:pStyle w:val="ListParagraph"/>
            <w:numPr>
              <w:numId w:val="92"/>
            </w:numPr>
            <w:tabs>
              <w:tab w:val="left" w:pos="450"/>
            </w:tabs>
            <w:spacing w:before="120" w:after="0"/>
            <w:ind w:left="360" w:hanging="360"/>
          </w:pPr>
        </w:pPrChange>
      </w:pPr>
      <w:r>
        <w:rPr>
          <w:b/>
        </w:rPr>
        <w:t>Availability:</w:t>
      </w:r>
    </w:p>
    <w:p w14:paraId="31C6FE3B" w14:textId="77777777" w:rsidR="009A55C6" w:rsidRPr="00451550" w:rsidRDefault="009A55C6" w:rsidP="00D77317">
      <w:pPr>
        <w:pStyle w:val="ListParagraph"/>
        <w:numPr>
          <w:ilvl w:val="0"/>
          <w:numId w:val="90"/>
        </w:numPr>
        <w:tabs>
          <w:tab w:val="left" w:pos="450"/>
        </w:tabs>
        <w:spacing w:before="120" w:after="0"/>
        <w:pPrChange w:id="601" w:author="Ngọc Mạnh Lưu" w:date="2015-12-13T23:56:00Z">
          <w:pPr>
            <w:pStyle w:val="ListParagraph"/>
            <w:numPr>
              <w:numId w:val="91"/>
            </w:numPr>
            <w:tabs>
              <w:tab w:val="left" w:pos="450"/>
            </w:tabs>
            <w:spacing w:before="120" w:after="0"/>
            <w:ind w:left="360" w:hanging="360"/>
          </w:pPr>
        </w:pPrChange>
      </w:pPr>
      <w:r w:rsidRPr="00451550">
        <w:t>The application must be available 95% of time. Users can access to it everywhere from there .Web browser with internet connection.</w:t>
      </w:r>
    </w:p>
    <w:p w14:paraId="3A13FBC5" w14:textId="77777777" w:rsidR="009A55C6" w:rsidRDefault="009A55C6" w:rsidP="00D77317">
      <w:pPr>
        <w:pStyle w:val="ListParagraph"/>
        <w:numPr>
          <w:ilvl w:val="0"/>
          <w:numId w:val="91"/>
        </w:numPr>
        <w:tabs>
          <w:tab w:val="left" w:pos="450"/>
        </w:tabs>
        <w:spacing w:before="120" w:after="0"/>
        <w:rPr>
          <w:b/>
        </w:rPr>
        <w:pPrChange w:id="602" w:author="Ngọc Mạnh Lưu" w:date="2015-12-13T23:56:00Z">
          <w:pPr>
            <w:pStyle w:val="ListParagraph"/>
            <w:numPr>
              <w:numId w:val="92"/>
            </w:numPr>
            <w:tabs>
              <w:tab w:val="left" w:pos="450"/>
            </w:tabs>
            <w:spacing w:before="120" w:after="0"/>
            <w:ind w:left="360" w:hanging="360"/>
          </w:pPr>
        </w:pPrChange>
      </w:pPr>
      <w:r>
        <w:rPr>
          <w:b/>
        </w:rPr>
        <w:t>Maintainability:</w:t>
      </w:r>
    </w:p>
    <w:p w14:paraId="2BAE8258" w14:textId="77777777" w:rsidR="009A55C6" w:rsidRPr="003E67C2" w:rsidRDefault="009A55C6" w:rsidP="00D77317">
      <w:pPr>
        <w:pStyle w:val="ListParagraph"/>
        <w:numPr>
          <w:ilvl w:val="1"/>
          <w:numId w:val="91"/>
        </w:numPr>
        <w:tabs>
          <w:tab w:val="left" w:pos="450"/>
        </w:tabs>
        <w:spacing w:before="120" w:after="0"/>
        <w:rPr>
          <w:b/>
        </w:rPr>
        <w:pPrChange w:id="603" w:author="Ngọc Mạnh Lưu" w:date="2015-12-13T23:56:00Z">
          <w:pPr>
            <w:pStyle w:val="ListParagraph"/>
            <w:numPr>
              <w:ilvl w:val="1"/>
              <w:numId w:val="92"/>
            </w:numPr>
            <w:tabs>
              <w:tab w:val="left" w:pos="450"/>
            </w:tabs>
            <w:spacing w:before="120" w:after="0"/>
            <w:ind w:left="1080" w:hanging="360"/>
          </w:pPr>
        </w:pPrChange>
      </w:pPr>
      <w:r w:rsidRPr="00451550">
        <w:t>Coding standards and naming conventions</w:t>
      </w:r>
      <w:r>
        <w:t>:</w:t>
      </w:r>
    </w:p>
    <w:p w14:paraId="60CB3246" w14:textId="77777777" w:rsidR="009A55C6" w:rsidRPr="00451550" w:rsidRDefault="009A55C6" w:rsidP="00D77317">
      <w:pPr>
        <w:pStyle w:val="ListParagraph"/>
        <w:numPr>
          <w:ilvl w:val="2"/>
          <w:numId w:val="92"/>
        </w:numPr>
        <w:tabs>
          <w:tab w:val="left" w:pos="450"/>
        </w:tabs>
        <w:spacing w:before="120" w:after="0"/>
        <w:rPr>
          <w:noProof/>
        </w:rPr>
        <w:pPrChange w:id="604" w:author="Ngọc Mạnh Lưu" w:date="2015-12-13T23:56:00Z">
          <w:pPr>
            <w:pStyle w:val="ListParagraph"/>
            <w:numPr>
              <w:ilvl w:val="2"/>
              <w:numId w:val="93"/>
            </w:numPr>
            <w:tabs>
              <w:tab w:val="left" w:pos="450"/>
            </w:tabs>
            <w:spacing w:before="120" w:after="0"/>
            <w:ind w:left="1800" w:hanging="180"/>
          </w:pPr>
        </w:pPrChange>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D77317">
      <w:pPr>
        <w:pStyle w:val="ListParagraph"/>
        <w:numPr>
          <w:ilvl w:val="2"/>
          <w:numId w:val="92"/>
        </w:numPr>
        <w:tabs>
          <w:tab w:val="left" w:pos="450"/>
        </w:tabs>
        <w:spacing w:before="120" w:after="0"/>
        <w:rPr>
          <w:noProof/>
        </w:rPr>
        <w:pPrChange w:id="605" w:author="Ngọc Mạnh Lưu" w:date="2015-12-13T23:56:00Z">
          <w:pPr>
            <w:pStyle w:val="ListParagraph"/>
            <w:numPr>
              <w:ilvl w:val="2"/>
              <w:numId w:val="93"/>
            </w:numPr>
            <w:tabs>
              <w:tab w:val="left" w:pos="450"/>
            </w:tabs>
            <w:spacing w:before="120" w:after="0"/>
            <w:ind w:left="1800" w:hanging="180"/>
          </w:pPr>
        </w:pPrChange>
      </w:pPr>
      <w:r w:rsidRPr="00451550">
        <w:rPr>
          <w:noProof/>
        </w:rPr>
        <w:t>All code must be clearly commented, including class, method documentations.</w:t>
      </w:r>
    </w:p>
    <w:p w14:paraId="3C90D2FD" w14:textId="77777777" w:rsidR="009A55C6" w:rsidRPr="00451550" w:rsidRDefault="009A55C6" w:rsidP="00D77317">
      <w:pPr>
        <w:pStyle w:val="ListParagraph"/>
        <w:numPr>
          <w:ilvl w:val="2"/>
          <w:numId w:val="92"/>
        </w:numPr>
        <w:tabs>
          <w:tab w:val="left" w:pos="450"/>
        </w:tabs>
        <w:spacing w:before="120" w:after="0"/>
        <w:rPr>
          <w:noProof/>
        </w:rPr>
        <w:pPrChange w:id="606" w:author="Ngọc Mạnh Lưu" w:date="2015-12-13T23:56:00Z">
          <w:pPr>
            <w:pStyle w:val="ListParagraph"/>
            <w:numPr>
              <w:ilvl w:val="2"/>
              <w:numId w:val="93"/>
            </w:numPr>
            <w:tabs>
              <w:tab w:val="left" w:pos="450"/>
            </w:tabs>
            <w:spacing w:before="120" w:after="0"/>
            <w:ind w:left="1800" w:hanging="180"/>
          </w:pPr>
        </w:pPrChange>
      </w:pPr>
      <w:r w:rsidRPr="00451550">
        <w:rPr>
          <w:noProof/>
        </w:rPr>
        <w:t>If some components are reused, the documentations of those components must also be included.</w:t>
      </w:r>
    </w:p>
    <w:p w14:paraId="1AFAF746" w14:textId="77777777" w:rsidR="009A55C6" w:rsidRPr="00451550" w:rsidRDefault="009A55C6" w:rsidP="00D77317">
      <w:pPr>
        <w:pStyle w:val="ListParagraph"/>
        <w:numPr>
          <w:ilvl w:val="0"/>
          <w:numId w:val="90"/>
        </w:numPr>
        <w:tabs>
          <w:tab w:val="left" w:pos="450"/>
        </w:tabs>
        <w:spacing w:before="120" w:after="0"/>
        <w:pPrChange w:id="607" w:author="Ngọc Mạnh Lưu" w:date="2015-12-13T23:56:00Z">
          <w:pPr>
            <w:pStyle w:val="ListParagraph"/>
            <w:numPr>
              <w:numId w:val="91"/>
            </w:numPr>
            <w:tabs>
              <w:tab w:val="left" w:pos="450"/>
            </w:tabs>
            <w:spacing w:before="120" w:after="0"/>
            <w:ind w:left="360" w:hanging="360"/>
          </w:pPr>
        </w:pPrChange>
      </w:pPr>
      <w:r w:rsidRPr="00451550">
        <w:t>Design</w:t>
      </w:r>
      <w:r>
        <w:t>:</w:t>
      </w:r>
    </w:p>
    <w:p w14:paraId="28ECF739" w14:textId="77777777" w:rsidR="009A55C6" w:rsidRPr="00451550" w:rsidRDefault="009A55C6" w:rsidP="00D77317">
      <w:pPr>
        <w:pStyle w:val="ListParagraph"/>
        <w:numPr>
          <w:ilvl w:val="2"/>
          <w:numId w:val="92"/>
        </w:numPr>
        <w:tabs>
          <w:tab w:val="left" w:pos="450"/>
        </w:tabs>
        <w:spacing w:before="120" w:after="0"/>
        <w:rPr>
          <w:noProof/>
        </w:rPr>
        <w:pPrChange w:id="608" w:author="Ngọc Mạnh Lưu" w:date="2015-12-13T23:56:00Z">
          <w:pPr>
            <w:pStyle w:val="ListParagraph"/>
            <w:numPr>
              <w:ilvl w:val="2"/>
              <w:numId w:val="93"/>
            </w:numPr>
            <w:tabs>
              <w:tab w:val="left" w:pos="450"/>
            </w:tabs>
            <w:spacing w:before="120" w:after="0"/>
            <w:ind w:left="1800" w:hanging="180"/>
          </w:pPr>
        </w:pPrChange>
      </w:pPr>
      <w:r w:rsidRPr="00451550">
        <w:rPr>
          <w:noProof/>
        </w:rPr>
        <w:t>The design of the system must be loosely coupled that chances on some module will not affect others.</w:t>
      </w:r>
    </w:p>
    <w:p w14:paraId="25D5016D" w14:textId="77777777" w:rsidR="009A55C6" w:rsidRPr="00451550" w:rsidRDefault="009A55C6" w:rsidP="00D77317">
      <w:pPr>
        <w:pStyle w:val="ListParagraph"/>
        <w:numPr>
          <w:ilvl w:val="0"/>
          <w:numId w:val="90"/>
        </w:numPr>
        <w:tabs>
          <w:tab w:val="left" w:pos="450"/>
        </w:tabs>
        <w:spacing w:before="120" w:after="0"/>
        <w:pPrChange w:id="609" w:author="Ngọc Mạnh Lưu" w:date="2015-12-13T23:56:00Z">
          <w:pPr>
            <w:pStyle w:val="ListParagraph"/>
            <w:numPr>
              <w:numId w:val="91"/>
            </w:numPr>
            <w:tabs>
              <w:tab w:val="left" w:pos="450"/>
            </w:tabs>
            <w:spacing w:before="120" w:after="0"/>
            <w:ind w:left="360" w:hanging="360"/>
          </w:pPr>
        </w:pPrChange>
      </w:pPr>
      <w:r w:rsidRPr="00451550">
        <w:lastRenderedPageBreak/>
        <w:t>Logging</w:t>
      </w:r>
      <w:r>
        <w:t>:</w:t>
      </w:r>
    </w:p>
    <w:p w14:paraId="77A48384" w14:textId="77777777" w:rsidR="009A55C6" w:rsidRPr="00451550" w:rsidRDefault="009A55C6" w:rsidP="00D77317">
      <w:pPr>
        <w:pStyle w:val="ListParagraph"/>
        <w:numPr>
          <w:ilvl w:val="2"/>
          <w:numId w:val="92"/>
        </w:numPr>
        <w:tabs>
          <w:tab w:val="left" w:pos="450"/>
        </w:tabs>
        <w:spacing w:before="120" w:after="0"/>
        <w:rPr>
          <w:noProof/>
        </w:rPr>
        <w:pPrChange w:id="610" w:author="Ngọc Mạnh Lưu" w:date="2015-12-13T23:56:00Z">
          <w:pPr>
            <w:pStyle w:val="ListParagraph"/>
            <w:numPr>
              <w:ilvl w:val="2"/>
              <w:numId w:val="93"/>
            </w:numPr>
            <w:tabs>
              <w:tab w:val="left" w:pos="450"/>
            </w:tabs>
            <w:spacing w:before="120" w:after="0"/>
            <w:ind w:left="1800" w:hanging="180"/>
          </w:pPr>
        </w:pPrChange>
      </w:pPr>
      <w:r w:rsidRPr="00451550">
        <w:rPr>
          <w:noProof/>
        </w:rPr>
        <w:t>All the errors should be logged, supporting for bug fixing and maintenance.</w:t>
      </w:r>
    </w:p>
    <w:p w14:paraId="7D5665BF" w14:textId="77777777" w:rsidR="009A55C6" w:rsidRPr="00451550" w:rsidRDefault="009A55C6" w:rsidP="00D77317">
      <w:pPr>
        <w:pStyle w:val="ListParagraph"/>
        <w:numPr>
          <w:ilvl w:val="2"/>
          <w:numId w:val="92"/>
        </w:numPr>
        <w:tabs>
          <w:tab w:val="left" w:pos="450"/>
        </w:tabs>
        <w:spacing w:before="120" w:after="0"/>
        <w:rPr>
          <w:noProof/>
        </w:rPr>
        <w:pPrChange w:id="611" w:author="Ngọc Mạnh Lưu" w:date="2015-12-13T23:56:00Z">
          <w:pPr>
            <w:pStyle w:val="ListParagraph"/>
            <w:numPr>
              <w:ilvl w:val="2"/>
              <w:numId w:val="93"/>
            </w:numPr>
            <w:tabs>
              <w:tab w:val="left" w:pos="450"/>
            </w:tabs>
            <w:spacing w:before="120" w:after="0"/>
            <w:ind w:left="1800" w:hanging="180"/>
          </w:pPr>
        </w:pPrChange>
      </w:pPr>
      <w:r w:rsidRPr="00451550">
        <w:rPr>
          <w:noProof/>
        </w:rPr>
        <w:t>All strange or sensitive situations should also be logged.</w:t>
      </w:r>
    </w:p>
    <w:p w14:paraId="768A47E5" w14:textId="77777777" w:rsidR="009A55C6" w:rsidRPr="003E67C2" w:rsidRDefault="009A55C6" w:rsidP="00D77317">
      <w:pPr>
        <w:pStyle w:val="ListParagraph"/>
        <w:numPr>
          <w:ilvl w:val="0"/>
          <w:numId w:val="91"/>
        </w:numPr>
        <w:tabs>
          <w:tab w:val="left" w:pos="450"/>
        </w:tabs>
        <w:spacing w:before="120" w:after="0"/>
        <w:rPr>
          <w:b/>
        </w:rPr>
        <w:pPrChange w:id="612" w:author="Ngọc Mạnh Lưu" w:date="2015-12-13T23:56:00Z">
          <w:pPr>
            <w:pStyle w:val="ListParagraph"/>
            <w:numPr>
              <w:numId w:val="92"/>
            </w:numPr>
            <w:tabs>
              <w:tab w:val="left" w:pos="450"/>
            </w:tabs>
            <w:spacing w:before="120" w:after="0"/>
            <w:ind w:left="360" w:hanging="360"/>
          </w:pPr>
        </w:pPrChange>
      </w:pPr>
      <w:r>
        <w:rPr>
          <w:b/>
        </w:rPr>
        <w:t>Usability:</w:t>
      </w:r>
    </w:p>
    <w:p w14:paraId="31F5119B" w14:textId="77777777" w:rsidR="009A55C6" w:rsidRPr="00451550" w:rsidRDefault="009A55C6" w:rsidP="00D77317">
      <w:pPr>
        <w:pStyle w:val="ListParagraph"/>
        <w:numPr>
          <w:ilvl w:val="1"/>
          <w:numId w:val="92"/>
        </w:numPr>
        <w:tabs>
          <w:tab w:val="left" w:pos="450"/>
        </w:tabs>
        <w:spacing w:before="120" w:after="0"/>
        <w:rPr>
          <w:noProof/>
        </w:rPr>
        <w:pPrChange w:id="613" w:author="Ngọc Mạnh Lưu" w:date="2015-12-13T23:56:00Z">
          <w:pPr>
            <w:pStyle w:val="ListParagraph"/>
            <w:numPr>
              <w:ilvl w:val="1"/>
              <w:numId w:val="93"/>
            </w:numPr>
            <w:tabs>
              <w:tab w:val="left" w:pos="450"/>
            </w:tabs>
            <w:spacing w:before="120" w:after="0"/>
            <w:ind w:left="1080" w:hanging="360"/>
          </w:pPr>
        </w:pPrChange>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D77317">
      <w:pPr>
        <w:pStyle w:val="ListParagraph"/>
        <w:numPr>
          <w:ilvl w:val="0"/>
          <w:numId w:val="91"/>
        </w:numPr>
        <w:tabs>
          <w:tab w:val="left" w:pos="450"/>
        </w:tabs>
        <w:spacing w:before="120" w:after="0"/>
        <w:rPr>
          <w:b/>
        </w:rPr>
        <w:pPrChange w:id="614" w:author="Ngọc Mạnh Lưu" w:date="2015-12-13T23:56:00Z">
          <w:pPr>
            <w:pStyle w:val="ListParagraph"/>
            <w:numPr>
              <w:numId w:val="92"/>
            </w:numPr>
            <w:tabs>
              <w:tab w:val="left" w:pos="450"/>
            </w:tabs>
            <w:spacing w:before="120" w:after="0"/>
            <w:ind w:left="360" w:hanging="360"/>
          </w:pPr>
        </w:pPrChange>
      </w:pPr>
      <w:r>
        <w:rPr>
          <w:b/>
        </w:rPr>
        <w:t>Capacity and scalability:</w:t>
      </w:r>
    </w:p>
    <w:p w14:paraId="1B2B1369" w14:textId="19561964" w:rsidR="00B55D69" w:rsidRPr="006C3F8F" w:rsidRDefault="009A55C6" w:rsidP="00D77317">
      <w:pPr>
        <w:pStyle w:val="ListParagraph"/>
        <w:numPr>
          <w:ilvl w:val="1"/>
          <w:numId w:val="92"/>
        </w:numPr>
        <w:tabs>
          <w:tab w:val="left" w:pos="450"/>
        </w:tabs>
        <w:spacing w:before="120" w:after="0"/>
        <w:rPr>
          <w:noProof/>
        </w:rPr>
        <w:pPrChange w:id="615" w:author="Ngọc Mạnh Lưu" w:date="2015-12-13T23:56:00Z">
          <w:pPr>
            <w:pStyle w:val="ListParagraph"/>
            <w:numPr>
              <w:ilvl w:val="1"/>
              <w:numId w:val="93"/>
            </w:numPr>
            <w:tabs>
              <w:tab w:val="left" w:pos="450"/>
            </w:tabs>
            <w:spacing w:before="120" w:after="0"/>
            <w:ind w:left="1080" w:hanging="360"/>
          </w:pPr>
        </w:pPrChange>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616" w:name="_Toc436939390"/>
      <w:bookmarkStart w:id="617" w:name="_Toc437560592"/>
      <w:r>
        <w:t>Logical View</w:t>
      </w:r>
      <w:bookmarkEnd w:id="616"/>
      <w:bookmarkEnd w:id="617"/>
    </w:p>
    <w:p w14:paraId="4168B885" w14:textId="697BAD1E" w:rsidR="00640799" w:rsidRDefault="00640799" w:rsidP="00640799">
      <w:pPr>
        <w:pStyle w:val="Heading4"/>
      </w:pPr>
      <w:bookmarkStart w:id="618" w:name="_Toc436939391"/>
      <w:r>
        <w:t>Overview</w:t>
      </w:r>
      <w:bookmarkEnd w:id="618"/>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D77317">
      <w:pPr>
        <w:pStyle w:val="ListParagraph"/>
        <w:numPr>
          <w:ilvl w:val="1"/>
          <w:numId w:val="91"/>
        </w:numPr>
        <w:tabs>
          <w:tab w:val="left" w:pos="450"/>
        </w:tabs>
        <w:spacing w:before="120" w:after="0"/>
        <w:pPrChange w:id="619" w:author="Ngọc Mạnh Lưu" w:date="2015-12-13T23:56:00Z">
          <w:pPr>
            <w:pStyle w:val="ListParagraph"/>
            <w:numPr>
              <w:ilvl w:val="1"/>
              <w:numId w:val="92"/>
            </w:numPr>
            <w:tabs>
              <w:tab w:val="left" w:pos="450"/>
            </w:tabs>
            <w:spacing w:before="120" w:after="0"/>
            <w:ind w:left="1080" w:hanging="360"/>
          </w:pPr>
        </w:pPrChange>
      </w:pPr>
      <w:r w:rsidRPr="005E4472">
        <w:t>Controller contain the interface between</w:t>
      </w:r>
      <w:r>
        <w:t>:</w:t>
      </w:r>
    </w:p>
    <w:p w14:paraId="2623ACAE" w14:textId="77777777" w:rsidR="00640799" w:rsidRPr="005E4472" w:rsidRDefault="00640799" w:rsidP="00D77317">
      <w:pPr>
        <w:pStyle w:val="ListParagraph"/>
        <w:numPr>
          <w:ilvl w:val="2"/>
          <w:numId w:val="92"/>
        </w:numPr>
        <w:tabs>
          <w:tab w:val="left" w:pos="450"/>
        </w:tabs>
        <w:spacing w:before="120" w:after="0"/>
        <w:rPr>
          <w:noProof/>
        </w:rPr>
        <w:pPrChange w:id="620" w:author="Ngọc Mạnh Lưu" w:date="2015-12-13T23:56:00Z">
          <w:pPr>
            <w:pStyle w:val="ListParagraph"/>
            <w:numPr>
              <w:ilvl w:val="2"/>
              <w:numId w:val="93"/>
            </w:numPr>
            <w:tabs>
              <w:tab w:val="left" w:pos="450"/>
            </w:tabs>
            <w:spacing w:before="120" w:after="0"/>
            <w:ind w:left="1800" w:hanging="180"/>
          </w:pPr>
        </w:pPrChange>
      </w:pPr>
      <w:r w:rsidRPr="005E4472">
        <w:rPr>
          <w:noProof/>
        </w:rPr>
        <w:t>Associated models</w:t>
      </w:r>
    </w:p>
    <w:p w14:paraId="41A462C2" w14:textId="77777777" w:rsidR="00640799" w:rsidRPr="005E4472" w:rsidRDefault="00640799" w:rsidP="00D77317">
      <w:pPr>
        <w:pStyle w:val="ListParagraph"/>
        <w:numPr>
          <w:ilvl w:val="2"/>
          <w:numId w:val="92"/>
        </w:numPr>
        <w:tabs>
          <w:tab w:val="left" w:pos="450"/>
        </w:tabs>
        <w:spacing w:before="120" w:after="0"/>
        <w:rPr>
          <w:noProof/>
        </w:rPr>
        <w:pPrChange w:id="621" w:author="Ngọc Mạnh Lưu" w:date="2015-12-13T23:56:00Z">
          <w:pPr>
            <w:pStyle w:val="ListParagraph"/>
            <w:numPr>
              <w:ilvl w:val="2"/>
              <w:numId w:val="93"/>
            </w:numPr>
            <w:tabs>
              <w:tab w:val="left" w:pos="450"/>
            </w:tabs>
            <w:spacing w:before="120" w:after="0"/>
            <w:ind w:left="1800" w:hanging="180"/>
          </w:pPr>
        </w:pPrChange>
      </w:pPr>
      <w:r w:rsidRPr="005E4472">
        <w:rPr>
          <w:noProof/>
        </w:rPr>
        <w:t>Associated views</w:t>
      </w:r>
    </w:p>
    <w:p w14:paraId="5A6D7442" w14:textId="77777777" w:rsidR="00640799" w:rsidRPr="005E4472" w:rsidRDefault="00640799" w:rsidP="00D77317">
      <w:pPr>
        <w:pStyle w:val="ListParagraph"/>
        <w:numPr>
          <w:ilvl w:val="2"/>
          <w:numId w:val="92"/>
        </w:numPr>
        <w:tabs>
          <w:tab w:val="left" w:pos="450"/>
        </w:tabs>
        <w:spacing w:before="120" w:after="0"/>
        <w:rPr>
          <w:noProof/>
        </w:rPr>
        <w:pPrChange w:id="622" w:author="Ngọc Mạnh Lưu" w:date="2015-12-13T23:56:00Z">
          <w:pPr>
            <w:pStyle w:val="ListParagraph"/>
            <w:numPr>
              <w:ilvl w:val="2"/>
              <w:numId w:val="93"/>
            </w:numPr>
            <w:tabs>
              <w:tab w:val="left" w:pos="450"/>
            </w:tabs>
            <w:spacing w:before="120" w:after="0"/>
            <w:ind w:left="1800" w:hanging="180"/>
          </w:pPr>
        </w:pPrChange>
      </w:pPr>
      <w:r w:rsidRPr="005E4472">
        <w:rPr>
          <w:noProof/>
        </w:rPr>
        <w:t>The input devices (e.g., keyboard, pointing device, time).</w:t>
      </w:r>
    </w:p>
    <w:p w14:paraId="3411E244" w14:textId="77777777" w:rsidR="00640799" w:rsidRPr="005E4472" w:rsidRDefault="00640799" w:rsidP="00D77317">
      <w:pPr>
        <w:pStyle w:val="ListParagraph"/>
        <w:numPr>
          <w:ilvl w:val="2"/>
          <w:numId w:val="92"/>
        </w:numPr>
        <w:tabs>
          <w:tab w:val="left" w:pos="450"/>
        </w:tabs>
        <w:spacing w:before="120" w:after="0"/>
        <w:rPr>
          <w:noProof/>
        </w:rPr>
        <w:pPrChange w:id="623" w:author="Ngọc Mạnh Lưu" w:date="2015-12-13T23:56:00Z">
          <w:pPr>
            <w:pStyle w:val="ListParagraph"/>
            <w:numPr>
              <w:ilvl w:val="2"/>
              <w:numId w:val="93"/>
            </w:numPr>
            <w:tabs>
              <w:tab w:val="left" w:pos="450"/>
            </w:tabs>
            <w:spacing w:before="120" w:after="0"/>
            <w:ind w:left="1800" w:hanging="180"/>
          </w:pPr>
        </w:pPrChange>
      </w:pPr>
      <w:r w:rsidRPr="005E4472">
        <w:rPr>
          <w:noProof/>
        </w:rPr>
        <w:t>Send commands to the model to update the model's state.</w:t>
      </w:r>
    </w:p>
    <w:p w14:paraId="2D221FD3" w14:textId="77777777" w:rsidR="00640799" w:rsidRPr="005E4472" w:rsidRDefault="00640799" w:rsidP="00D77317">
      <w:pPr>
        <w:pStyle w:val="ListParagraph"/>
        <w:numPr>
          <w:ilvl w:val="1"/>
          <w:numId w:val="91"/>
        </w:numPr>
        <w:tabs>
          <w:tab w:val="left" w:pos="450"/>
        </w:tabs>
        <w:spacing w:before="120" w:after="0"/>
        <w:pPrChange w:id="624" w:author="Ngọc Mạnh Lưu" w:date="2015-12-13T23:56:00Z">
          <w:pPr>
            <w:pStyle w:val="ListParagraph"/>
            <w:numPr>
              <w:ilvl w:val="1"/>
              <w:numId w:val="92"/>
            </w:numPr>
            <w:tabs>
              <w:tab w:val="left" w:pos="450"/>
            </w:tabs>
            <w:spacing w:before="120" w:after="0"/>
            <w:ind w:left="1080" w:hanging="360"/>
          </w:pPr>
        </w:pPrChange>
      </w:pPr>
      <w:r w:rsidRPr="005E4472">
        <w:t>Model is:</w:t>
      </w:r>
    </w:p>
    <w:p w14:paraId="112BA252" w14:textId="77777777" w:rsidR="00640799" w:rsidRPr="005E4472" w:rsidRDefault="00640799" w:rsidP="00D77317">
      <w:pPr>
        <w:pStyle w:val="ListParagraph"/>
        <w:numPr>
          <w:ilvl w:val="2"/>
          <w:numId w:val="92"/>
        </w:numPr>
        <w:tabs>
          <w:tab w:val="left" w:pos="450"/>
        </w:tabs>
        <w:spacing w:before="120" w:after="0"/>
        <w:rPr>
          <w:noProof/>
        </w:rPr>
        <w:pPrChange w:id="625" w:author="Ngọc Mạnh Lưu" w:date="2015-12-13T23:56:00Z">
          <w:pPr>
            <w:pStyle w:val="ListParagraph"/>
            <w:numPr>
              <w:ilvl w:val="2"/>
              <w:numId w:val="93"/>
            </w:numPr>
            <w:tabs>
              <w:tab w:val="left" w:pos="450"/>
            </w:tabs>
            <w:spacing w:before="120" w:after="0"/>
            <w:ind w:left="1800" w:hanging="180"/>
          </w:pPr>
        </w:pPrChange>
      </w:pPr>
      <w:r w:rsidRPr="005E4472">
        <w:rPr>
          <w:noProof/>
        </w:rPr>
        <w:t xml:space="preserve">the domain-specific software simulation </w:t>
      </w:r>
    </w:p>
    <w:p w14:paraId="51FECDE6" w14:textId="77777777" w:rsidR="00640799" w:rsidRPr="005E4472" w:rsidRDefault="00640799" w:rsidP="00D77317">
      <w:pPr>
        <w:pStyle w:val="ListParagraph"/>
        <w:numPr>
          <w:ilvl w:val="2"/>
          <w:numId w:val="92"/>
        </w:numPr>
        <w:tabs>
          <w:tab w:val="left" w:pos="450"/>
        </w:tabs>
        <w:spacing w:before="120" w:after="0"/>
        <w:rPr>
          <w:noProof/>
        </w:rPr>
        <w:pPrChange w:id="626" w:author="Ngọc Mạnh Lưu" w:date="2015-12-13T23:56:00Z">
          <w:pPr>
            <w:pStyle w:val="ListParagraph"/>
            <w:numPr>
              <w:ilvl w:val="2"/>
              <w:numId w:val="93"/>
            </w:numPr>
            <w:tabs>
              <w:tab w:val="left" w:pos="450"/>
            </w:tabs>
            <w:spacing w:before="120" w:after="0"/>
            <w:ind w:left="1800" w:hanging="180"/>
          </w:pPr>
        </w:pPrChange>
      </w:pPr>
      <w:r w:rsidRPr="005E4472">
        <w:rPr>
          <w:noProof/>
        </w:rPr>
        <w:t xml:space="preserve">Or implementation of the application's central structure. </w:t>
      </w:r>
    </w:p>
    <w:p w14:paraId="372DCD8B" w14:textId="77777777" w:rsidR="00640799" w:rsidRPr="00451550" w:rsidRDefault="00640799" w:rsidP="00D77317">
      <w:pPr>
        <w:pStyle w:val="ListParagraph"/>
        <w:numPr>
          <w:ilvl w:val="1"/>
          <w:numId w:val="91"/>
        </w:numPr>
        <w:tabs>
          <w:tab w:val="left" w:pos="450"/>
        </w:tabs>
        <w:spacing w:before="120" w:after="0"/>
        <w:pPrChange w:id="627" w:author="Ngọc Mạnh Lưu" w:date="2015-12-13T23:56:00Z">
          <w:pPr>
            <w:pStyle w:val="ListParagraph"/>
            <w:numPr>
              <w:ilvl w:val="1"/>
              <w:numId w:val="92"/>
            </w:numPr>
            <w:tabs>
              <w:tab w:val="left" w:pos="450"/>
            </w:tabs>
            <w:spacing w:before="120" w:after="0"/>
            <w:ind w:left="1080" w:hanging="360"/>
          </w:pPr>
        </w:pPrChange>
      </w:pPr>
      <w:r w:rsidRPr="005E4472">
        <w:t>View</w:t>
      </w:r>
      <w:r>
        <w:t>:</w:t>
      </w:r>
      <w:r w:rsidRPr="005E4472">
        <w:t xml:space="preserve"> deal with everything graphical</w:t>
      </w:r>
      <w:r>
        <w:t>:</w:t>
      </w:r>
    </w:p>
    <w:p w14:paraId="733310EE" w14:textId="77777777" w:rsidR="00640799" w:rsidRPr="005E4472" w:rsidRDefault="00640799" w:rsidP="00D77317">
      <w:pPr>
        <w:pStyle w:val="ListParagraph"/>
        <w:numPr>
          <w:ilvl w:val="2"/>
          <w:numId w:val="92"/>
        </w:numPr>
        <w:tabs>
          <w:tab w:val="left" w:pos="450"/>
        </w:tabs>
        <w:spacing w:before="120" w:after="0"/>
        <w:rPr>
          <w:noProof/>
        </w:rPr>
        <w:pPrChange w:id="628" w:author="Ngọc Mạnh Lưu" w:date="2015-12-13T23:56:00Z">
          <w:pPr>
            <w:pStyle w:val="ListParagraph"/>
            <w:numPr>
              <w:ilvl w:val="2"/>
              <w:numId w:val="93"/>
            </w:numPr>
            <w:tabs>
              <w:tab w:val="left" w:pos="450"/>
            </w:tabs>
            <w:spacing w:before="120" w:after="0"/>
            <w:ind w:left="1800" w:hanging="180"/>
          </w:pPr>
        </w:pPrChange>
      </w:pPr>
      <w:r w:rsidRPr="005E4472">
        <w:rPr>
          <w:noProof/>
        </w:rPr>
        <w:t>Requests data from their model</w:t>
      </w:r>
    </w:p>
    <w:p w14:paraId="091D6696" w14:textId="77777777" w:rsidR="00640799" w:rsidRDefault="00640799" w:rsidP="00D77317">
      <w:pPr>
        <w:pStyle w:val="ListParagraph"/>
        <w:numPr>
          <w:ilvl w:val="2"/>
          <w:numId w:val="92"/>
        </w:numPr>
        <w:tabs>
          <w:tab w:val="left" w:pos="450"/>
        </w:tabs>
        <w:spacing w:before="120" w:after="0"/>
        <w:rPr>
          <w:noProof/>
        </w:rPr>
        <w:pPrChange w:id="629" w:author="Ngọc Mạnh Lưu" w:date="2015-12-13T23:56:00Z">
          <w:pPr>
            <w:pStyle w:val="ListParagraph"/>
            <w:numPr>
              <w:ilvl w:val="2"/>
              <w:numId w:val="93"/>
            </w:numPr>
            <w:tabs>
              <w:tab w:val="left" w:pos="450"/>
            </w:tabs>
            <w:spacing w:before="120" w:after="0"/>
            <w:ind w:left="1800" w:hanging="180"/>
          </w:pPr>
        </w:pPrChange>
      </w:pPr>
      <w:r>
        <w:rPr>
          <w:noProof/>
        </w:rPr>
        <w:t xml:space="preserve">Display </w:t>
      </w:r>
      <w:r w:rsidRPr="005E4472">
        <w:rPr>
          <w:noProof/>
        </w:rPr>
        <w:t>the data</w:t>
      </w:r>
      <w:r>
        <w:rPr>
          <w:noProof/>
        </w:rPr>
        <w:t>.</w:t>
      </w:r>
    </w:p>
    <w:p w14:paraId="47F5402A" w14:textId="77777777" w:rsidR="00640799" w:rsidRDefault="00640799" w:rsidP="00D77317">
      <w:pPr>
        <w:pStyle w:val="ListParagraph"/>
        <w:numPr>
          <w:ilvl w:val="1"/>
          <w:numId w:val="91"/>
        </w:numPr>
        <w:tabs>
          <w:tab w:val="left" w:pos="450"/>
        </w:tabs>
        <w:spacing w:before="120" w:after="0"/>
        <w:rPr>
          <w:noProof/>
        </w:rPr>
        <w:pPrChange w:id="630" w:author="Ngọc Mạnh Lưu" w:date="2015-12-13T23:56:00Z">
          <w:pPr>
            <w:pStyle w:val="ListParagraph"/>
            <w:numPr>
              <w:ilvl w:val="1"/>
              <w:numId w:val="92"/>
            </w:numPr>
            <w:tabs>
              <w:tab w:val="left" w:pos="450"/>
            </w:tabs>
            <w:spacing w:before="120" w:after="0"/>
            <w:ind w:left="1080" w:hanging="360"/>
          </w:pPr>
        </w:pPrChange>
      </w:pPr>
      <w:r>
        <w:t xml:space="preserve">Repository: </w:t>
      </w:r>
    </w:p>
    <w:p w14:paraId="26AB6386" w14:textId="77777777" w:rsidR="00640799" w:rsidRDefault="00640799" w:rsidP="00D77317">
      <w:pPr>
        <w:pStyle w:val="ListParagraph"/>
        <w:numPr>
          <w:ilvl w:val="2"/>
          <w:numId w:val="92"/>
        </w:numPr>
        <w:tabs>
          <w:tab w:val="left" w:pos="450"/>
        </w:tabs>
        <w:spacing w:before="120" w:after="0"/>
        <w:rPr>
          <w:noProof/>
        </w:rPr>
        <w:pPrChange w:id="631" w:author="Ngọc Mạnh Lưu" w:date="2015-12-13T23:56:00Z">
          <w:pPr>
            <w:pStyle w:val="ListParagraph"/>
            <w:numPr>
              <w:ilvl w:val="2"/>
              <w:numId w:val="93"/>
            </w:numPr>
            <w:tabs>
              <w:tab w:val="left" w:pos="450"/>
            </w:tabs>
            <w:spacing w:before="120" w:after="0"/>
            <w:ind w:left="1800" w:hanging="180"/>
          </w:pPr>
        </w:pPrChange>
      </w:pPr>
      <w:r>
        <w:rPr>
          <w:noProof/>
        </w:rPr>
        <w:t>Create queries to DB.</w:t>
      </w:r>
    </w:p>
    <w:p w14:paraId="1815E479" w14:textId="77777777" w:rsidR="00640799" w:rsidRDefault="00640799" w:rsidP="00D77317">
      <w:pPr>
        <w:pStyle w:val="ListParagraph"/>
        <w:numPr>
          <w:ilvl w:val="2"/>
          <w:numId w:val="92"/>
        </w:numPr>
        <w:tabs>
          <w:tab w:val="left" w:pos="450"/>
        </w:tabs>
        <w:spacing w:before="120" w:after="0"/>
        <w:rPr>
          <w:noProof/>
        </w:rPr>
        <w:pPrChange w:id="632" w:author="Ngọc Mạnh Lưu" w:date="2015-12-13T23:56:00Z">
          <w:pPr>
            <w:pStyle w:val="ListParagraph"/>
            <w:numPr>
              <w:ilvl w:val="2"/>
              <w:numId w:val="93"/>
            </w:numPr>
            <w:tabs>
              <w:tab w:val="left" w:pos="450"/>
            </w:tabs>
            <w:spacing w:before="120" w:after="0"/>
            <w:ind w:left="1800" w:hanging="180"/>
          </w:pPr>
        </w:pPrChange>
      </w:pPr>
      <w:r>
        <w:rPr>
          <w:noProof/>
        </w:rPr>
        <w:t>Process data.</w:t>
      </w:r>
    </w:p>
    <w:p w14:paraId="1AEAB2CD" w14:textId="77777777" w:rsidR="00640799" w:rsidRPr="005E4472" w:rsidRDefault="00640799" w:rsidP="00D77317">
      <w:pPr>
        <w:pStyle w:val="ListParagraph"/>
        <w:numPr>
          <w:ilvl w:val="2"/>
          <w:numId w:val="92"/>
        </w:numPr>
        <w:tabs>
          <w:tab w:val="left" w:pos="450"/>
        </w:tabs>
        <w:spacing w:before="120" w:after="0"/>
        <w:rPr>
          <w:noProof/>
        </w:rPr>
        <w:pPrChange w:id="633" w:author="Ngọc Mạnh Lưu" w:date="2015-12-13T23:56:00Z">
          <w:pPr>
            <w:pStyle w:val="ListParagraph"/>
            <w:numPr>
              <w:ilvl w:val="2"/>
              <w:numId w:val="93"/>
            </w:numPr>
            <w:tabs>
              <w:tab w:val="left" w:pos="450"/>
            </w:tabs>
            <w:spacing w:before="120" w:after="0"/>
            <w:ind w:left="1800" w:hanging="180"/>
          </w:pPr>
        </w:pPrChange>
      </w:pPr>
      <w:r>
        <w:rPr>
          <w:noProof/>
        </w:rPr>
        <w:t>Return to controller.</w:t>
      </w:r>
    </w:p>
    <w:p w14:paraId="45BD38FD" w14:textId="20850D87" w:rsidR="00640799" w:rsidRDefault="00640799" w:rsidP="00640799">
      <w:pPr>
        <w:pStyle w:val="Heading4"/>
      </w:pPr>
      <w:bookmarkStart w:id="634" w:name="_Toc436939392"/>
      <w:r w:rsidRPr="00451550">
        <w:lastRenderedPageBreak/>
        <w:t>Architecturally Significant Design Packages</w:t>
      </w:r>
      <w:bookmarkEnd w:id="634"/>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D77317">
      <w:pPr>
        <w:pStyle w:val="ListParagraph"/>
        <w:numPr>
          <w:ilvl w:val="0"/>
          <w:numId w:val="91"/>
        </w:numPr>
        <w:rPr>
          <w:b/>
        </w:rPr>
        <w:pPrChange w:id="635" w:author="Ngọc Mạnh Lưu" w:date="2015-12-13T23:56:00Z">
          <w:pPr>
            <w:pStyle w:val="ListParagraph"/>
            <w:numPr>
              <w:numId w:val="92"/>
            </w:numPr>
            <w:ind w:left="360" w:hanging="360"/>
          </w:pPr>
        </w:pPrChange>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D77317">
            <w:pPr>
              <w:pStyle w:val="ListParagraph"/>
              <w:numPr>
                <w:ilvl w:val="0"/>
                <w:numId w:val="93"/>
              </w:numPr>
              <w:tabs>
                <w:tab w:val="left" w:pos="450"/>
              </w:tabs>
              <w:spacing w:before="120" w:after="0" w:line="360" w:lineRule="auto"/>
              <w:jc w:val="left"/>
              <w:rPr>
                <w:b w:val="0"/>
              </w:rPr>
              <w:pPrChange w:id="636" w:author="Ngọc Mạnh Lưu" w:date="2015-12-13T23:56:00Z">
                <w:pPr>
                  <w:pStyle w:val="ListParagraph"/>
                  <w:numPr>
                    <w:numId w:val="94"/>
                  </w:numPr>
                  <w:tabs>
                    <w:tab w:val="left" w:pos="450"/>
                  </w:tabs>
                  <w:spacing w:before="120" w:after="0" w:line="360" w:lineRule="auto"/>
                  <w:ind w:left="360" w:hanging="360"/>
                  <w:jc w:val="left"/>
                </w:pPr>
              </w:pPrChange>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D77317">
            <w:pPr>
              <w:pStyle w:val="ListParagraph"/>
              <w:numPr>
                <w:ilvl w:val="0"/>
                <w:numId w:val="93"/>
              </w:numPr>
              <w:tabs>
                <w:tab w:val="left" w:pos="450"/>
              </w:tabs>
              <w:spacing w:before="120" w:after="0" w:line="360" w:lineRule="auto"/>
              <w:jc w:val="left"/>
              <w:rPr>
                <w:b w:val="0"/>
              </w:rPr>
              <w:pPrChange w:id="637" w:author="Ngọc Mạnh Lưu" w:date="2015-12-13T23:56:00Z">
                <w:pPr>
                  <w:pStyle w:val="ListParagraph"/>
                  <w:numPr>
                    <w:numId w:val="94"/>
                  </w:numPr>
                  <w:tabs>
                    <w:tab w:val="left" w:pos="450"/>
                  </w:tabs>
                  <w:spacing w:before="120" w:after="0" w:line="360" w:lineRule="auto"/>
                  <w:ind w:left="360" w:hanging="360"/>
                  <w:jc w:val="left"/>
                </w:pPr>
              </w:pPrChange>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D77317">
            <w:pPr>
              <w:pStyle w:val="ListParagraph"/>
              <w:numPr>
                <w:ilvl w:val="0"/>
                <w:numId w:val="93"/>
              </w:numPr>
              <w:tabs>
                <w:tab w:val="left" w:pos="450"/>
              </w:tabs>
              <w:spacing w:before="120" w:after="0" w:line="360" w:lineRule="auto"/>
              <w:jc w:val="left"/>
              <w:rPr>
                <w:b w:val="0"/>
              </w:rPr>
              <w:pPrChange w:id="638" w:author="Ngọc Mạnh Lưu" w:date="2015-12-13T23:56:00Z">
                <w:pPr>
                  <w:pStyle w:val="ListParagraph"/>
                  <w:numPr>
                    <w:numId w:val="94"/>
                  </w:numPr>
                  <w:tabs>
                    <w:tab w:val="left" w:pos="450"/>
                  </w:tabs>
                  <w:spacing w:before="120" w:after="0" w:line="360" w:lineRule="auto"/>
                  <w:ind w:left="360" w:hanging="360"/>
                  <w:jc w:val="left"/>
                </w:pPr>
              </w:pPrChange>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D77317">
            <w:pPr>
              <w:pStyle w:val="ListParagraph"/>
              <w:numPr>
                <w:ilvl w:val="0"/>
                <w:numId w:val="93"/>
              </w:numPr>
              <w:tabs>
                <w:tab w:val="left" w:pos="450"/>
              </w:tabs>
              <w:spacing w:before="120" w:after="0" w:line="360" w:lineRule="auto"/>
              <w:jc w:val="left"/>
              <w:rPr>
                <w:b w:val="0"/>
              </w:rPr>
              <w:pPrChange w:id="639" w:author="Ngọc Mạnh Lưu" w:date="2015-12-13T23:56:00Z">
                <w:pPr>
                  <w:pStyle w:val="ListParagraph"/>
                  <w:numPr>
                    <w:numId w:val="94"/>
                  </w:numPr>
                  <w:tabs>
                    <w:tab w:val="left" w:pos="450"/>
                  </w:tabs>
                  <w:spacing w:before="120" w:after="0" w:line="360" w:lineRule="auto"/>
                  <w:ind w:left="360" w:hanging="360"/>
                  <w:jc w:val="left"/>
                </w:pPr>
              </w:pPrChange>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D77317">
            <w:pPr>
              <w:pStyle w:val="ListParagraph"/>
              <w:numPr>
                <w:ilvl w:val="0"/>
                <w:numId w:val="93"/>
              </w:numPr>
              <w:tabs>
                <w:tab w:val="left" w:pos="450"/>
              </w:tabs>
              <w:spacing w:before="120" w:after="0" w:line="360" w:lineRule="auto"/>
              <w:jc w:val="left"/>
              <w:rPr>
                <w:b w:val="0"/>
              </w:rPr>
              <w:pPrChange w:id="640" w:author="Ngọc Mạnh Lưu" w:date="2015-12-13T23:56:00Z">
                <w:pPr>
                  <w:pStyle w:val="ListParagraph"/>
                  <w:numPr>
                    <w:numId w:val="94"/>
                  </w:numPr>
                  <w:tabs>
                    <w:tab w:val="left" w:pos="450"/>
                  </w:tabs>
                  <w:spacing w:before="120" w:after="0" w:line="360" w:lineRule="auto"/>
                  <w:ind w:left="360" w:hanging="360"/>
                  <w:jc w:val="left"/>
                </w:pPr>
              </w:pPrChange>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D77317">
            <w:pPr>
              <w:pStyle w:val="ListParagraph"/>
              <w:numPr>
                <w:ilvl w:val="0"/>
                <w:numId w:val="93"/>
              </w:numPr>
              <w:tabs>
                <w:tab w:val="left" w:pos="450"/>
              </w:tabs>
              <w:spacing w:before="120" w:after="0" w:line="360" w:lineRule="auto"/>
              <w:jc w:val="left"/>
              <w:rPr>
                <w:b w:val="0"/>
              </w:rPr>
              <w:pPrChange w:id="641" w:author="Ngọc Mạnh Lưu" w:date="2015-12-13T23:56:00Z">
                <w:pPr>
                  <w:pStyle w:val="ListParagraph"/>
                  <w:numPr>
                    <w:numId w:val="94"/>
                  </w:numPr>
                  <w:tabs>
                    <w:tab w:val="left" w:pos="450"/>
                  </w:tabs>
                  <w:spacing w:before="120" w:after="0" w:line="360" w:lineRule="auto"/>
                  <w:ind w:left="360" w:hanging="360"/>
                  <w:jc w:val="left"/>
                </w:pPr>
              </w:pPrChange>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D77317">
            <w:pPr>
              <w:pStyle w:val="ListParagraph"/>
              <w:numPr>
                <w:ilvl w:val="0"/>
                <w:numId w:val="93"/>
              </w:numPr>
              <w:tabs>
                <w:tab w:val="left" w:pos="450"/>
              </w:tabs>
              <w:spacing w:before="120" w:after="0" w:line="360" w:lineRule="auto"/>
              <w:jc w:val="left"/>
              <w:rPr>
                <w:b w:val="0"/>
              </w:rPr>
              <w:pPrChange w:id="642" w:author="Ngọc Mạnh Lưu" w:date="2015-12-13T23:56:00Z">
                <w:pPr>
                  <w:pStyle w:val="ListParagraph"/>
                  <w:numPr>
                    <w:numId w:val="94"/>
                  </w:numPr>
                  <w:tabs>
                    <w:tab w:val="left" w:pos="450"/>
                  </w:tabs>
                  <w:spacing w:before="120" w:after="0" w:line="360" w:lineRule="auto"/>
                  <w:ind w:left="360" w:hanging="360"/>
                  <w:jc w:val="left"/>
                </w:pPr>
              </w:pPrChange>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D77317">
            <w:pPr>
              <w:pStyle w:val="ListParagraph"/>
              <w:numPr>
                <w:ilvl w:val="0"/>
                <w:numId w:val="93"/>
              </w:numPr>
              <w:tabs>
                <w:tab w:val="left" w:pos="450"/>
              </w:tabs>
              <w:spacing w:before="120" w:after="0" w:line="360" w:lineRule="auto"/>
              <w:jc w:val="left"/>
              <w:rPr>
                <w:b w:val="0"/>
              </w:rPr>
              <w:pPrChange w:id="643" w:author="Ngọc Mạnh Lưu" w:date="2015-12-13T23:56:00Z">
                <w:pPr>
                  <w:pStyle w:val="ListParagraph"/>
                  <w:numPr>
                    <w:numId w:val="94"/>
                  </w:numPr>
                  <w:tabs>
                    <w:tab w:val="left" w:pos="450"/>
                  </w:tabs>
                  <w:spacing w:before="120" w:after="0" w:line="360" w:lineRule="auto"/>
                  <w:ind w:left="360" w:hanging="360"/>
                  <w:jc w:val="left"/>
                </w:pPr>
              </w:pPrChange>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D77317">
            <w:pPr>
              <w:pStyle w:val="ListParagraph"/>
              <w:numPr>
                <w:ilvl w:val="0"/>
                <w:numId w:val="93"/>
              </w:numPr>
              <w:tabs>
                <w:tab w:val="left" w:pos="450"/>
              </w:tabs>
              <w:spacing w:before="120" w:after="0" w:line="360" w:lineRule="auto"/>
              <w:jc w:val="left"/>
              <w:rPr>
                <w:b w:val="0"/>
              </w:rPr>
              <w:pPrChange w:id="644" w:author="Ngọc Mạnh Lưu" w:date="2015-12-13T23:56:00Z">
                <w:pPr>
                  <w:pStyle w:val="ListParagraph"/>
                  <w:numPr>
                    <w:numId w:val="94"/>
                  </w:numPr>
                  <w:tabs>
                    <w:tab w:val="left" w:pos="450"/>
                  </w:tabs>
                  <w:spacing w:before="120" w:after="0" w:line="360" w:lineRule="auto"/>
                  <w:ind w:left="360" w:hanging="360"/>
                  <w:jc w:val="left"/>
                </w:pPr>
              </w:pPrChange>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D77317">
            <w:pPr>
              <w:pStyle w:val="ListParagraph"/>
              <w:numPr>
                <w:ilvl w:val="0"/>
                <w:numId w:val="93"/>
              </w:numPr>
              <w:tabs>
                <w:tab w:val="left" w:pos="450"/>
              </w:tabs>
              <w:spacing w:before="120" w:after="0" w:line="360" w:lineRule="auto"/>
              <w:jc w:val="left"/>
              <w:rPr>
                <w:b w:val="0"/>
              </w:rPr>
              <w:pPrChange w:id="645" w:author="Ngọc Mạnh Lưu" w:date="2015-12-13T23:56:00Z">
                <w:pPr>
                  <w:pStyle w:val="ListParagraph"/>
                  <w:numPr>
                    <w:numId w:val="94"/>
                  </w:numPr>
                  <w:tabs>
                    <w:tab w:val="left" w:pos="450"/>
                  </w:tabs>
                  <w:spacing w:before="120" w:after="0" w:line="360" w:lineRule="auto"/>
                  <w:ind w:left="360" w:hanging="360"/>
                  <w:jc w:val="left"/>
                </w:pPr>
              </w:pPrChange>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D77317">
            <w:pPr>
              <w:pStyle w:val="ListParagraph"/>
              <w:numPr>
                <w:ilvl w:val="0"/>
                <w:numId w:val="93"/>
              </w:numPr>
              <w:tabs>
                <w:tab w:val="left" w:pos="450"/>
              </w:tabs>
              <w:spacing w:before="120" w:after="0" w:line="360" w:lineRule="auto"/>
              <w:jc w:val="left"/>
              <w:rPr>
                <w:b w:val="0"/>
              </w:rPr>
              <w:pPrChange w:id="646" w:author="Ngọc Mạnh Lưu" w:date="2015-12-13T23:56:00Z">
                <w:pPr>
                  <w:pStyle w:val="ListParagraph"/>
                  <w:numPr>
                    <w:numId w:val="94"/>
                  </w:numPr>
                  <w:tabs>
                    <w:tab w:val="left" w:pos="450"/>
                  </w:tabs>
                  <w:spacing w:before="120" w:after="0" w:line="360" w:lineRule="auto"/>
                  <w:ind w:left="360" w:hanging="360"/>
                  <w:jc w:val="left"/>
                </w:pPr>
              </w:pPrChange>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D77317">
            <w:pPr>
              <w:pStyle w:val="ListParagraph"/>
              <w:numPr>
                <w:ilvl w:val="0"/>
                <w:numId w:val="93"/>
              </w:numPr>
              <w:tabs>
                <w:tab w:val="left" w:pos="450"/>
              </w:tabs>
              <w:spacing w:before="120" w:after="0" w:line="360" w:lineRule="auto"/>
              <w:jc w:val="left"/>
              <w:rPr>
                <w:b w:val="0"/>
              </w:rPr>
              <w:pPrChange w:id="647" w:author="Ngọc Mạnh Lưu" w:date="2015-12-13T23:56:00Z">
                <w:pPr>
                  <w:pStyle w:val="ListParagraph"/>
                  <w:numPr>
                    <w:numId w:val="94"/>
                  </w:numPr>
                  <w:tabs>
                    <w:tab w:val="left" w:pos="450"/>
                  </w:tabs>
                  <w:spacing w:before="120" w:after="0" w:line="360" w:lineRule="auto"/>
                  <w:ind w:left="360" w:hanging="360"/>
                  <w:jc w:val="left"/>
                </w:pPr>
              </w:pPrChange>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D77317">
            <w:pPr>
              <w:pStyle w:val="ListParagraph"/>
              <w:numPr>
                <w:ilvl w:val="0"/>
                <w:numId w:val="93"/>
              </w:numPr>
              <w:tabs>
                <w:tab w:val="left" w:pos="450"/>
              </w:tabs>
              <w:spacing w:before="120" w:after="0" w:line="360" w:lineRule="auto"/>
              <w:jc w:val="left"/>
              <w:rPr>
                <w:b w:val="0"/>
              </w:rPr>
              <w:pPrChange w:id="648" w:author="Ngọc Mạnh Lưu" w:date="2015-12-13T23:56:00Z">
                <w:pPr>
                  <w:pStyle w:val="ListParagraph"/>
                  <w:numPr>
                    <w:numId w:val="94"/>
                  </w:numPr>
                  <w:tabs>
                    <w:tab w:val="left" w:pos="450"/>
                  </w:tabs>
                  <w:spacing w:before="120" w:after="0" w:line="360" w:lineRule="auto"/>
                  <w:ind w:left="360" w:hanging="360"/>
                  <w:jc w:val="left"/>
                </w:pPr>
              </w:pPrChange>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D77317">
            <w:pPr>
              <w:pStyle w:val="ListParagraph"/>
              <w:numPr>
                <w:ilvl w:val="0"/>
                <w:numId w:val="93"/>
              </w:numPr>
              <w:tabs>
                <w:tab w:val="left" w:pos="450"/>
              </w:tabs>
              <w:spacing w:before="120" w:after="0" w:line="360" w:lineRule="auto"/>
              <w:jc w:val="left"/>
              <w:rPr>
                <w:b w:val="0"/>
              </w:rPr>
              <w:pPrChange w:id="649" w:author="Ngọc Mạnh Lưu" w:date="2015-12-13T23:56:00Z">
                <w:pPr>
                  <w:pStyle w:val="ListParagraph"/>
                  <w:numPr>
                    <w:numId w:val="94"/>
                  </w:numPr>
                  <w:tabs>
                    <w:tab w:val="left" w:pos="450"/>
                  </w:tabs>
                  <w:spacing w:before="120" w:after="0" w:line="360" w:lineRule="auto"/>
                  <w:ind w:left="360" w:hanging="360"/>
                  <w:jc w:val="left"/>
                </w:pPr>
              </w:pPrChange>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D77317">
            <w:pPr>
              <w:pStyle w:val="ListParagraph"/>
              <w:numPr>
                <w:ilvl w:val="0"/>
                <w:numId w:val="93"/>
              </w:numPr>
              <w:tabs>
                <w:tab w:val="left" w:pos="450"/>
              </w:tabs>
              <w:spacing w:before="120" w:after="0" w:line="360" w:lineRule="auto"/>
              <w:jc w:val="left"/>
              <w:rPr>
                <w:b w:val="0"/>
              </w:rPr>
              <w:pPrChange w:id="650" w:author="Ngọc Mạnh Lưu" w:date="2015-12-13T23:56:00Z">
                <w:pPr>
                  <w:pStyle w:val="ListParagraph"/>
                  <w:numPr>
                    <w:numId w:val="94"/>
                  </w:numPr>
                  <w:tabs>
                    <w:tab w:val="left" w:pos="450"/>
                  </w:tabs>
                  <w:spacing w:before="120" w:after="0" w:line="360" w:lineRule="auto"/>
                  <w:ind w:left="360" w:hanging="360"/>
                  <w:jc w:val="left"/>
                </w:pPr>
              </w:pPrChange>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D77317">
            <w:pPr>
              <w:pStyle w:val="ListParagraph"/>
              <w:numPr>
                <w:ilvl w:val="0"/>
                <w:numId w:val="93"/>
              </w:numPr>
              <w:tabs>
                <w:tab w:val="left" w:pos="450"/>
              </w:tabs>
              <w:spacing w:before="120" w:after="0" w:line="360" w:lineRule="auto"/>
              <w:jc w:val="left"/>
              <w:rPr>
                <w:b w:val="0"/>
              </w:rPr>
              <w:pPrChange w:id="651" w:author="Ngọc Mạnh Lưu" w:date="2015-12-13T23:56:00Z">
                <w:pPr>
                  <w:pStyle w:val="ListParagraph"/>
                  <w:numPr>
                    <w:numId w:val="94"/>
                  </w:numPr>
                  <w:tabs>
                    <w:tab w:val="left" w:pos="450"/>
                  </w:tabs>
                  <w:spacing w:before="120" w:after="0" w:line="360" w:lineRule="auto"/>
                  <w:ind w:left="360" w:hanging="360"/>
                  <w:jc w:val="left"/>
                </w:pPr>
              </w:pPrChange>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D77317">
      <w:pPr>
        <w:pStyle w:val="ListParagraph"/>
        <w:numPr>
          <w:ilvl w:val="0"/>
          <w:numId w:val="94"/>
        </w:numPr>
        <w:jc w:val="left"/>
        <w:rPr>
          <w:b/>
        </w:rPr>
        <w:pPrChange w:id="652" w:author="Ngọc Mạnh Lưu" w:date="2015-12-13T23:56:00Z">
          <w:pPr>
            <w:pStyle w:val="ListParagraph"/>
            <w:numPr>
              <w:numId w:val="95"/>
            </w:numPr>
            <w:ind w:left="360" w:hanging="360"/>
            <w:jc w:val="left"/>
          </w:pPr>
        </w:pPrChange>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D77317">
            <w:pPr>
              <w:pStyle w:val="ListParagraph"/>
              <w:numPr>
                <w:ilvl w:val="0"/>
                <w:numId w:val="96"/>
              </w:numPr>
              <w:tabs>
                <w:tab w:val="left" w:pos="450"/>
              </w:tabs>
              <w:spacing w:before="120" w:after="0"/>
              <w:jc w:val="left"/>
              <w:pPrChange w:id="653" w:author="Ngọc Mạnh Lưu" w:date="2015-12-13T23:56:00Z">
                <w:pPr>
                  <w:pStyle w:val="ListParagraph"/>
                  <w:numPr>
                    <w:numId w:val="97"/>
                  </w:numPr>
                  <w:tabs>
                    <w:tab w:val="left" w:pos="450"/>
                  </w:tabs>
                  <w:spacing w:before="120" w:after="0"/>
                  <w:ind w:left="360" w:hanging="360"/>
                  <w:jc w:val="left"/>
                </w:pPr>
              </w:pPrChange>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54"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rsidRPr="00E60BF2">
              <w:t xml:space="preserve">Receive request </w:t>
            </w:r>
            <w:r>
              <w:t>login, logout from client.</w:t>
            </w:r>
          </w:p>
          <w:p w14:paraId="5188EA0C" w14:textId="77777777" w:rsidR="006704A5" w:rsidRPr="00E60BF2"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55"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t>Call method login, logout.</w:t>
            </w:r>
          </w:p>
          <w:p w14:paraId="0C87A967" w14:textId="77777777" w:rsidR="006704A5" w:rsidRPr="00451550"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56"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D77317">
            <w:pPr>
              <w:pStyle w:val="ListParagraph"/>
              <w:numPr>
                <w:ilvl w:val="0"/>
                <w:numId w:val="96"/>
              </w:numPr>
              <w:tabs>
                <w:tab w:val="left" w:pos="450"/>
              </w:tabs>
              <w:spacing w:before="120" w:after="0"/>
              <w:jc w:val="left"/>
              <w:pPrChange w:id="657" w:author="Ngọc Mạnh Lưu" w:date="2015-12-13T23:56:00Z">
                <w:pPr>
                  <w:pStyle w:val="ListParagraph"/>
                  <w:numPr>
                    <w:numId w:val="97"/>
                  </w:numPr>
                  <w:tabs>
                    <w:tab w:val="left" w:pos="450"/>
                  </w:tabs>
                  <w:spacing w:before="120" w:after="0"/>
                  <w:ind w:left="360" w:hanging="360"/>
                  <w:jc w:val="left"/>
                </w:pPr>
              </w:pPrChange>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58"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rsidRPr="00E60BF2">
              <w:t xml:space="preserve">Receive request </w:t>
            </w:r>
            <w:r>
              <w:t>to home page from client.</w:t>
            </w:r>
          </w:p>
          <w:p w14:paraId="62864EB9" w14:textId="77777777" w:rsidR="006704A5"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59"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rsidRPr="00E60BF2">
              <w:t>Handle requ</w:t>
            </w:r>
            <w:r>
              <w:t>est from client and call methods to get all data of home page.</w:t>
            </w:r>
          </w:p>
          <w:p w14:paraId="5586E7B2" w14:textId="77777777" w:rsidR="006704A5" w:rsidRPr="00451550"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60"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D77317">
            <w:pPr>
              <w:pStyle w:val="ListParagraph"/>
              <w:numPr>
                <w:ilvl w:val="0"/>
                <w:numId w:val="96"/>
              </w:numPr>
              <w:tabs>
                <w:tab w:val="left" w:pos="450"/>
              </w:tabs>
              <w:spacing w:before="120" w:after="0"/>
              <w:jc w:val="left"/>
              <w:pPrChange w:id="661" w:author="Ngọc Mạnh Lưu" w:date="2015-12-13T23:56:00Z">
                <w:pPr>
                  <w:pStyle w:val="ListParagraph"/>
                  <w:numPr>
                    <w:numId w:val="97"/>
                  </w:numPr>
                  <w:tabs>
                    <w:tab w:val="left" w:pos="450"/>
                  </w:tabs>
                  <w:spacing w:before="120" w:after="0"/>
                  <w:ind w:left="360" w:hanging="360"/>
                  <w:jc w:val="left"/>
                </w:pPr>
              </w:pPrChange>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62"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rsidRPr="00E60BF2">
              <w:t xml:space="preserve">Receive request </w:t>
            </w:r>
            <w:r>
              <w:t>get client partial views of from client.</w:t>
            </w:r>
          </w:p>
          <w:p w14:paraId="79639089" w14:textId="77777777" w:rsidR="006704A5" w:rsidRPr="00451550"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63"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t xml:space="preserve">Generate partial views and respond to client. </w:t>
            </w:r>
          </w:p>
          <w:p w14:paraId="7BACDB6A" w14:textId="77777777" w:rsidR="006704A5" w:rsidRPr="00451550"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64"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D77317">
            <w:pPr>
              <w:pStyle w:val="ListParagraph"/>
              <w:numPr>
                <w:ilvl w:val="0"/>
                <w:numId w:val="96"/>
              </w:numPr>
              <w:tabs>
                <w:tab w:val="left" w:pos="450"/>
              </w:tabs>
              <w:spacing w:before="120" w:after="0"/>
              <w:jc w:val="left"/>
              <w:pPrChange w:id="665" w:author="Ngọc Mạnh Lưu" w:date="2015-12-13T23:56:00Z">
                <w:pPr>
                  <w:pStyle w:val="ListParagraph"/>
                  <w:numPr>
                    <w:numId w:val="97"/>
                  </w:numPr>
                  <w:tabs>
                    <w:tab w:val="left" w:pos="450"/>
                  </w:tabs>
                  <w:spacing w:before="120" w:after="0"/>
                  <w:ind w:left="360" w:hanging="360"/>
                  <w:jc w:val="left"/>
                </w:pPr>
              </w:pPrChange>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66"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rsidRPr="00E60BF2">
              <w:t xml:space="preserve">Receive request </w:t>
            </w:r>
            <w:r>
              <w:t>get admin partial views of from client.</w:t>
            </w:r>
          </w:p>
          <w:p w14:paraId="5B85EFDE" w14:textId="77777777" w:rsidR="006704A5" w:rsidRPr="00451550"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67"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t xml:space="preserve">Generate partial views and respond to client. </w:t>
            </w:r>
          </w:p>
          <w:p w14:paraId="3C4FF0D0" w14:textId="77777777" w:rsidR="006704A5" w:rsidRPr="00E60BF2"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68"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D77317">
            <w:pPr>
              <w:pStyle w:val="ListParagraph"/>
              <w:numPr>
                <w:ilvl w:val="0"/>
                <w:numId w:val="96"/>
              </w:numPr>
              <w:tabs>
                <w:tab w:val="left" w:pos="450"/>
              </w:tabs>
              <w:spacing w:before="120" w:after="0"/>
              <w:jc w:val="left"/>
              <w:pPrChange w:id="669" w:author="Ngọc Mạnh Lưu" w:date="2015-12-13T23:56:00Z">
                <w:pPr>
                  <w:pStyle w:val="ListParagraph"/>
                  <w:numPr>
                    <w:numId w:val="97"/>
                  </w:numPr>
                  <w:tabs>
                    <w:tab w:val="left" w:pos="450"/>
                  </w:tabs>
                  <w:spacing w:before="120" w:after="0"/>
                  <w:ind w:left="360" w:hanging="360"/>
                  <w:jc w:val="left"/>
                </w:pPr>
              </w:pPrChange>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70"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rsidRPr="00E60BF2">
              <w:t>Receive request</w:t>
            </w:r>
            <w:r>
              <w:t>s</w:t>
            </w:r>
            <w:r w:rsidRPr="00E60BF2">
              <w:t xml:space="preserve"> </w:t>
            </w:r>
            <w:r>
              <w:t>(get, post, push, delete) about User from client.</w:t>
            </w:r>
          </w:p>
          <w:p w14:paraId="3D16D771" w14:textId="77777777" w:rsidR="006704A5" w:rsidRPr="00E60BF2"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71"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D77317">
            <w:pPr>
              <w:pStyle w:val="ListParagraph"/>
              <w:numPr>
                <w:ilvl w:val="0"/>
                <w:numId w:val="96"/>
              </w:numPr>
              <w:tabs>
                <w:tab w:val="left" w:pos="450"/>
              </w:tabs>
              <w:spacing w:before="120" w:after="0"/>
              <w:jc w:val="left"/>
              <w:pPrChange w:id="672" w:author="Ngọc Mạnh Lưu" w:date="2015-12-13T23:56:00Z">
                <w:pPr>
                  <w:pStyle w:val="ListParagraph"/>
                  <w:numPr>
                    <w:numId w:val="97"/>
                  </w:numPr>
                  <w:tabs>
                    <w:tab w:val="left" w:pos="450"/>
                  </w:tabs>
                  <w:spacing w:before="120" w:after="0"/>
                  <w:ind w:left="360" w:hanging="360"/>
                  <w:jc w:val="left"/>
                </w:pPr>
              </w:pPrChange>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73"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rsidRPr="00E60BF2">
              <w:t>Receive request</w:t>
            </w:r>
            <w:r>
              <w:t>s</w:t>
            </w:r>
            <w:r w:rsidRPr="00E60BF2">
              <w:t xml:space="preserve"> </w:t>
            </w:r>
            <w:r>
              <w:t>(get, post, push, delete) about Project from client.</w:t>
            </w:r>
          </w:p>
          <w:p w14:paraId="60674BF1" w14:textId="77777777" w:rsidR="006704A5" w:rsidRPr="00E60BF2"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74"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D77317">
            <w:pPr>
              <w:pStyle w:val="ListParagraph"/>
              <w:numPr>
                <w:ilvl w:val="0"/>
                <w:numId w:val="96"/>
              </w:numPr>
              <w:tabs>
                <w:tab w:val="left" w:pos="450"/>
              </w:tabs>
              <w:spacing w:before="120" w:after="0"/>
              <w:jc w:val="left"/>
              <w:pPrChange w:id="675" w:author="Ngọc Mạnh Lưu" w:date="2015-12-13T23:56:00Z">
                <w:pPr>
                  <w:pStyle w:val="ListParagraph"/>
                  <w:numPr>
                    <w:numId w:val="97"/>
                  </w:numPr>
                  <w:tabs>
                    <w:tab w:val="left" w:pos="450"/>
                  </w:tabs>
                  <w:spacing w:before="120" w:after="0"/>
                  <w:ind w:left="360" w:hanging="360"/>
                  <w:jc w:val="left"/>
                </w:pPr>
              </w:pPrChange>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76"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rsidRPr="00E60BF2">
              <w:t>Receive request</w:t>
            </w:r>
            <w:r>
              <w:t>s</w:t>
            </w:r>
            <w:r w:rsidRPr="00E60BF2">
              <w:t xml:space="preserve"> </w:t>
            </w:r>
            <w:r>
              <w:t>(get, post, push, delete) about Message from client.</w:t>
            </w:r>
          </w:p>
          <w:p w14:paraId="2D62AEAE" w14:textId="77777777" w:rsidR="006704A5" w:rsidRPr="00E60BF2"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77"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D77317">
            <w:pPr>
              <w:pStyle w:val="ListParagraph"/>
              <w:numPr>
                <w:ilvl w:val="0"/>
                <w:numId w:val="96"/>
              </w:numPr>
              <w:tabs>
                <w:tab w:val="left" w:pos="450"/>
              </w:tabs>
              <w:spacing w:before="120" w:after="0"/>
              <w:jc w:val="left"/>
              <w:pPrChange w:id="678" w:author="Ngọc Mạnh Lưu" w:date="2015-12-13T23:56:00Z">
                <w:pPr>
                  <w:pStyle w:val="ListParagraph"/>
                  <w:numPr>
                    <w:numId w:val="97"/>
                  </w:numPr>
                  <w:tabs>
                    <w:tab w:val="left" w:pos="450"/>
                  </w:tabs>
                  <w:spacing w:before="120" w:after="0"/>
                  <w:ind w:left="360" w:hanging="360"/>
                  <w:jc w:val="left"/>
                </w:pPr>
              </w:pPrChange>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79"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rsidRPr="00E60BF2">
              <w:t>Receive request</w:t>
            </w:r>
            <w:r>
              <w:t>s</w:t>
            </w:r>
            <w:r w:rsidRPr="00E60BF2">
              <w:t xml:space="preserve"> </w:t>
            </w:r>
            <w:r>
              <w:t>(get, post, push, delete) about Slider from client.</w:t>
            </w:r>
          </w:p>
          <w:p w14:paraId="519526D1" w14:textId="77777777" w:rsidR="006704A5" w:rsidRPr="00E60BF2" w:rsidRDefault="006704A5" w:rsidP="00D77317">
            <w:pPr>
              <w:pStyle w:val="ListParagraph"/>
              <w:keepNext/>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80" w:author="Ngọc Mạnh Lưu" w:date="2015-12-13T23:56:00Z">
                <w:pPr>
                  <w:pStyle w:val="ListParagraph"/>
                  <w:keepNext/>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D77317">
            <w:pPr>
              <w:pStyle w:val="ListParagraph"/>
              <w:numPr>
                <w:ilvl w:val="0"/>
                <w:numId w:val="96"/>
              </w:numPr>
              <w:tabs>
                <w:tab w:val="left" w:pos="450"/>
              </w:tabs>
              <w:spacing w:before="120" w:after="0"/>
              <w:jc w:val="left"/>
              <w:pPrChange w:id="681" w:author="Ngọc Mạnh Lưu" w:date="2015-12-13T23:56:00Z">
                <w:pPr>
                  <w:pStyle w:val="ListParagraph"/>
                  <w:numPr>
                    <w:numId w:val="97"/>
                  </w:numPr>
                  <w:tabs>
                    <w:tab w:val="left" w:pos="450"/>
                  </w:tabs>
                  <w:spacing w:before="120" w:after="0"/>
                  <w:ind w:left="360" w:hanging="360"/>
                  <w:jc w:val="left"/>
                </w:pPr>
              </w:pPrChange>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82"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83"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D77317">
            <w:pPr>
              <w:pStyle w:val="ListParagraph"/>
              <w:numPr>
                <w:ilvl w:val="0"/>
                <w:numId w:val="96"/>
              </w:numPr>
              <w:tabs>
                <w:tab w:val="left" w:pos="450"/>
              </w:tabs>
              <w:spacing w:before="120" w:after="0"/>
              <w:jc w:val="left"/>
              <w:pPrChange w:id="684" w:author="Ngọc Mạnh Lưu" w:date="2015-12-13T23:56:00Z">
                <w:pPr>
                  <w:pStyle w:val="ListParagraph"/>
                  <w:numPr>
                    <w:numId w:val="97"/>
                  </w:numPr>
                  <w:tabs>
                    <w:tab w:val="left" w:pos="450"/>
                  </w:tabs>
                  <w:spacing w:before="120" w:after="0"/>
                  <w:ind w:left="360" w:hanging="360"/>
                  <w:jc w:val="left"/>
                </w:pPr>
              </w:pPrChange>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85"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rsidRPr="00E60BF2">
              <w:t>Receive request</w:t>
            </w:r>
            <w:r>
              <w:t>s</w:t>
            </w:r>
            <w:r w:rsidRPr="00E60BF2">
              <w:t xml:space="preserve"> </w:t>
            </w:r>
            <w:r>
              <w:t>(get, post, push, delete) about Category from client.</w:t>
            </w:r>
          </w:p>
          <w:p w14:paraId="2B9241EC" w14:textId="77777777" w:rsidR="006704A5" w:rsidRPr="00E60BF2"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86"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D77317">
      <w:pPr>
        <w:pStyle w:val="ListParagraph"/>
        <w:numPr>
          <w:ilvl w:val="0"/>
          <w:numId w:val="94"/>
        </w:numPr>
        <w:rPr>
          <w:b/>
        </w:rPr>
        <w:pPrChange w:id="687" w:author="Ngọc Mạnh Lưu" w:date="2015-12-13T23:56:00Z">
          <w:pPr>
            <w:pStyle w:val="ListParagraph"/>
            <w:numPr>
              <w:numId w:val="95"/>
            </w:numPr>
            <w:ind w:left="360" w:hanging="360"/>
          </w:pPr>
        </w:pPrChange>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D77317">
            <w:pPr>
              <w:pStyle w:val="ListParagraph"/>
              <w:numPr>
                <w:ilvl w:val="0"/>
                <w:numId w:val="97"/>
              </w:numPr>
              <w:tabs>
                <w:tab w:val="left" w:pos="450"/>
              </w:tabs>
              <w:spacing w:before="120" w:after="0"/>
              <w:jc w:val="left"/>
              <w:pPrChange w:id="688" w:author="Ngọc Mạnh Lưu" w:date="2015-12-13T23:56:00Z">
                <w:pPr>
                  <w:pStyle w:val="ListParagraph"/>
                  <w:numPr>
                    <w:numId w:val="98"/>
                  </w:numPr>
                  <w:tabs>
                    <w:tab w:val="left" w:pos="450"/>
                  </w:tabs>
                  <w:spacing w:before="120" w:after="0"/>
                  <w:ind w:hanging="360"/>
                  <w:jc w:val="left"/>
                </w:pPr>
              </w:pPrChange>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89"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D77317">
            <w:pPr>
              <w:pStyle w:val="ListParagraph"/>
              <w:numPr>
                <w:ilvl w:val="0"/>
                <w:numId w:val="97"/>
              </w:numPr>
              <w:tabs>
                <w:tab w:val="left" w:pos="450"/>
              </w:tabs>
              <w:spacing w:before="120" w:after="0"/>
              <w:jc w:val="left"/>
              <w:pPrChange w:id="690" w:author="Ngọc Mạnh Lưu" w:date="2015-12-13T23:56:00Z">
                <w:pPr>
                  <w:pStyle w:val="ListParagraph"/>
                  <w:numPr>
                    <w:numId w:val="98"/>
                  </w:numPr>
                  <w:tabs>
                    <w:tab w:val="left" w:pos="450"/>
                  </w:tabs>
                  <w:spacing w:before="120" w:after="0"/>
                  <w:ind w:hanging="360"/>
                  <w:jc w:val="left"/>
                </w:pPr>
              </w:pPrChange>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91"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D77317">
            <w:pPr>
              <w:pStyle w:val="ListParagraph"/>
              <w:numPr>
                <w:ilvl w:val="0"/>
                <w:numId w:val="97"/>
              </w:numPr>
              <w:tabs>
                <w:tab w:val="left" w:pos="450"/>
              </w:tabs>
              <w:spacing w:before="120" w:after="0"/>
              <w:jc w:val="left"/>
              <w:pPrChange w:id="692" w:author="Ngọc Mạnh Lưu" w:date="2015-12-13T23:56:00Z">
                <w:pPr>
                  <w:pStyle w:val="ListParagraph"/>
                  <w:numPr>
                    <w:numId w:val="98"/>
                  </w:numPr>
                  <w:tabs>
                    <w:tab w:val="left" w:pos="450"/>
                  </w:tabs>
                  <w:spacing w:before="120" w:after="0"/>
                  <w:ind w:hanging="360"/>
                  <w:jc w:val="left"/>
                </w:pPr>
              </w:pPrChange>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93"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D77317">
            <w:pPr>
              <w:pStyle w:val="ListParagraph"/>
              <w:numPr>
                <w:ilvl w:val="0"/>
                <w:numId w:val="97"/>
              </w:numPr>
              <w:tabs>
                <w:tab w:val="left" w:pos="450"/>
              </w:tabs>
              <w:spacing w:before="120" w:after="0"/>
              <w:jc w:val="left"/>
              <w:pPrChange w:id="694" w:author="Ngọc Mạnh Lưu" w:date="2015-12-13T23:56:00Z">
                <w:pPr>
                  <w:pStyle w:val="ListParagraph"/>
                  <w:numPr>
                    <w:numId w:val="98"/>
                  </w:numPr>
                  <w:tabs>
                    <w:tab w:val="left" w:pos="450"/>
                  </w:tabs>
                  <w:spacing w:before="120" w:after="0"/>
                  <w:ind w:hanging="360"/>
                  <w:jc w:val="left"/>
                </w:pPr>
              </w:pPrChange>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95"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D77317">
            <w:pPr>
              <w:pStyle w:val="ListParagraph"/>
              <w:numPr>
                <w:ilvl w:val="0"/>
                <w:numId w:val="97"/>
              </w:numPr>
              <w:tabs>
                <w:tab w:val="left" w:pos="450"/>
              </w:tabs>
              <w:spacing w:before="120" w:after="0"/>
              <w:jc w:val="left"/>
              <w:pPrChange w:id="696" w:author="Ngọc Mạnh Lưu" w:date="2015-12-13T23:56:00Z">
                <w:pPr>
                  <w:pStyle w:val="ListParagraph"/>
                  <w:numPr>
                    <w:numId w:val="98"/>
                  </w:numPr>
                  <w:tabs>
                    <w:tab w:val="left" w:pos="450"/>
                  </w:tabs>
                  <w:spacing w:before="120" w:after="0"/>
                  <w:ind w:hanging="360"/>
                  <w:jc w:val="left"/>
                </w:pPr>
              </w:pPrChange>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97"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D77317">
            <w:pPr>
              <w:pStyle w:val="ListParagraph"/>
              <w:numPr>
                <w:ilvl w:val="0"/>
                <w:numId w:val="97"/>
              </w:numPr>
              <w:tabs>
                <w:tab w:val="left" w:pos="450"/>
              </w:tabs>
              <w:spacing w:before="120" w:after="0"/>
              <w:jc w:val="left"/>
              <w:pPrChange w:id="698" w:author="Ngọc Mạnh Lưu" w:date="2015-12-13T23:56:00Z">
                <w:pPr>
                  <w:pStyle w:val="ListParagraph"/>
                  <w:numPr>
                    <w:numId w:val="98"/>
                  </w:numPr>
                  <w:tabs>
                    <w:tab w:val="left" w:pos="450"/>
                  </w:tabs>
                  <w:spacing w:before="120" w:after="0"/>
                  <w:ind w:hanging="360"/>
                  <w:jc w:val="left"/>
                </w:pPr>
              </w:pPrChange>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699"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D77317">
            <w:pPr>
              <w:pStyle w:val="ListParagraph"/>
              <w:numPr>
                <w:ilvl w:val="0"/>
                <w:numId w:val="97"/>
              </w:numPr>
              <w:tabs>
                <w:tab w:val="left" w:pos="450"/>
              </w:tabs>
              <w:spacing w:before="120" w:after="0"/>
              <w:jc w:val="left"/>
              <w:pPrChange w:id="700" w:author="Ngọc Mạnh Lưu" w:date="2015-12-13T23:56:00Z">
                <w:pPr>
                  <w:pStyle w:val="ListParagraph"/>
                  <w:numPr>
                    <w:numId w:val="98"/>
                  </w:numPr>
                  <w:tabs>
                    <w:tab w:val="left" w:pos="450"/>
                  </w:tabs>
                  <w:spacing w:before="120" w:after="0"/>
                  <w:ind w:hanging="360"/>
                  <w:jc w:val="left"/>
                </w:pPr>
              </w:pPrChange>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D77317">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Change w:id="701" w:author="Ngọc Mạnh Lưu" w:date="2015-12-13T23:56:00Z">
                <w:pPr>
                  <w:pStyle w:val="ListParagraph"/>
                  <w:numPr>
                    <w:numId w:val="96"/>
                  </w:numPr>
                  <w:tabs>
                    <w:tab w:val="left" w:pos="450"/>
                  </w:tabs>
                  <w:spacing w:before="120" w:after="0"/>
                  <w:ind w:left="0" w:hanging="360"/>
                  <w:jc w:val="left"/>
                  <w:cnfStyle w:val="000000000000" w:firstRow="0" w:lastRow="0" w:firstColumn="0" w:lastColumn="0" w:oddVBand="0" w:evenVBand="0" w:oddHBand="0" w:evenHBand="0" w:firstRowFirstColumn="0" w:firstRowLastColumn="0" w:lastRowFirstColumn="0" w:lastRowLastColumn="0"/>
                </w:pPr>
              </w:pPrChange>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D77317">
      <w:pPr>
        <w:pStyle w:val="ListParagraph"/>
        <w:numPr>
          <w:ilvl w:val="0"/>
          <w:numId w:val="94"/>
        </w:numPr>
        <w:rPr>
          <w:b/>
        </w:rPr>
        <w:pPrChange w:id="702" w:author="Ngọc Mạnh Lưu" w:date="2015-12-13T23:56:00Z">
          <w:pPr>
            <w:pStyle w:val="ListParagraph"/>
            <w:numPr>
              <w:numId w:val="95"/>
            </w:numPr>
            <w:ind w:left="360" w:hanging="360"/>
          </w:pPr>
        </w:pPrChange>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D77317">
      <w:pPr>
        <w:pStyle w:val="ListParagraph"/>
        <w:numPr>
          <w:ilvl w:val="0"/>
          <w:numId w:val="94"/>
        </w:numPr>
        <w:rPr>
          <w:b/>
        </w:rPr>
        <w:pPrChange w:id="703" w:author="Ngọc Mạnh Lưu" w:date="2015-12-13T23:56:00Z">
          <w:pPr>
            <w:pStyle w:val="ListParagraph"/>
            <w:numPr>
              <w:numId w:val="95"/>
            </w:numPr>
            <w:ind w:left="360" w:hanging="360"/>
          </w:pPr>
        </w:pPrChange>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704" w:name="_Toc436939393"/>
      <w:bookmarkStart w:id="705" w:name="_Toc437560593"/>
      <w:r>
        <w:lastRenderedPageBreak/>
        <w:t>Process vie</w:t>
      </w:r>
      <w:bookmarkEnd w:id="704"/>
      <w:r w:rsidR="004E0E0F">
        <w:t>w</w:t>
      </w:r>
      <w:bookmarkEnd w:id="705"/>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8">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20E20C2F" w14:textId="0BF0E1E5" w:rsidR="004E0E0F" w:rsidRPr="008918FF" w:rsidRDefault="004E0E0F" w:rsidP="004E0E0F">
      <w:pPr>
        <w:pStyle w:val="Figure4-1"/>
      </w:pPr>
      <w:r w:rsidRPr="008918FF">
        <w:t>De-active User activity diagram</w:t>
      </w:r>
    </w:p>
    <w:p w14:paraId="6BE11344" w14:textId="77777777" w:rsidR="008100C0" w:rsidRDefault="008100C0" w:rsidP="008100C0"/>
    <w:p w14:paraId="4BADD979" w14:textId="77777777" w:rsidR="008823E8" w:rsidRDefault="008823E8" w:rsidP="008823E8">
      <w:pPr>
        <w:pStyle w:val="Heading3"/>
      </w:pPr>
      <w:bookmarkStart w:id="706" w:name="_Toc436939394"/>
      <w:bookmarkStart w:id="707" w:name="_Toc437560594"/>
      <w:r>
        <w:t>Deployment View</w:t>
      </w:r>
      <w:bookmarkEnd w:id="706"/>
      <w:bookmarkEnd w:id="707"/>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708" w:name="_Toc437560595"/>
      <w:r>
        <w:t>Detail Design</w:t>
      </w:r>
      <w:bookmarkEnd w:id="708"/>
    </w:p>
    <w:p w14:paraId="759FDDB5" w14:textId="1F8B25F9" w:rsidR="008823E8" w:rsidRDefault="008823E8" w:rsidP="008823E8">
      <w:pPr>
        <w:pStyle w:val="Heading3"/>
      </w:pPr>
      <w:bookmarkStart w:id="709" w:name="_Toc436766153"/>
      <w:bookmarkStart w:id="710" w:name="_Toc437560596"/>
      <w:r w:rsidRPr="00E00E12">
        <w:t>Package</w:t>
      </w:r>
      <w:bookmarkEnd w:id="709"/>
      <w:bookmarkEnd w:id="710"/>
    </w:p>
    <w:p w14:paraId="2E8911FA" w14:textId="2AEC416F" w:rsidR="008823E8" w:rsidRDefault="008823E8" w:rsidP="008823E8">
      <w:pPr>
        <w:pStyle w:val="Heading4"/>
      </w:pPr>
      <w:bookmarkStart w:id="711" w:name="_Toc428399983"/>
      <w:bookmarkStart w:id="712" w:name="_Toc436766154"/>
      <w:r w:rsidRPr="00E00E12">
        <w:t>Package Diagram</w:t>
      </w:r>
      <w:bookmarkEnd w:id="711"/>
      <w:bookmarkEnd w:id="712"/>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713" w:name="_Toc428399984"/>
      <w:bookmarkStart w:id="714" w:name="_Toc436766155"/>
      <w:r w:rsidRPr="00E00E12">
        <w:lastRenderedPageBreak/>
        <w:t>Package Description</w:t>
      </w:r>
      <w:bookmarkEnd w:id="713"/>
      <w:bookmarkEnd w:id="714"/>
    </w:p>
    <w:p w14:paraId="2BFE029D" w14:textId="4AB71255" w:rsidR="007B7D3B" w:rsidRDefault="007B7D3B" w:rsidP="007B7D3B">
      <w:pPr>
        <w:pStyle w:val="Heading5"/>
      </w:pPr>
      <w:bookmarkStart w:id="715" w:name="_Toc428399985"/>
      <w:bookmarkStart w:id="716" w:name="_Toc436766156"/>
      <w:r w:rsidRPr="00E00E12">
        <w:t>Model</w:t>
      </w:r>
      <w:bookmarkEnd w:id="715"/>
      <w:bookmarkEnd w:id="716"/>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FB3440" w:rsidRPr="00B00B24" w14:paraId="45EAFE83" w14:textId="77777777" w:rsidTr="00F03BD2">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851"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26"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333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F03BD2">
        <w:tc>
          <w:tcPr>
            <w:tcW w:w="567" w:type="dxa"/>
          </w:tcPr>
          <w:p w14:paraId="6332CD57" w14:textId="1A14019A" w:rsidR="00FB3440" w:rsidRPr="00FB3440" w:rsidRDefault="00FB3440" w:rsidP="00D77317">
            <w:pPr>
              <w:pStyle w:val="ListParagraph"/>
              <w:numPr>
                <w:ilvl w:val="0"/>
                <w:numId w:val="100"/>
              </w:numPr>
              <w:tabs>
                <w:tab w:val="left" w:pos="450"/>
              </w:tabs>
              <w:spacing w:before="120" w:after="0"/>
              <w:jc w:val="left"/>
              <w:pPrChange w:id="717" w:author="Ngọc Mạnh Lưu" w:date="2015-12-13T23:56:00Z">
                <w:pPr>
                  <w:pStyle w:val="ListParagraph"/>
                  <w:numPr>
                    <w:numId w:val="101"/>
                  </w:numPr>
                  <w:tabs>
                    <w:tab w:val="left" w:pos="450"/>
                  </w:tabs>
                  <w:spacing w:before="120" w:after="0"/>
                  <w:ind w:left="360" w:hanging="360"/>
                  <w:jc w:val="left"/>
                </w:pPr>
              </w:pPrChange>
            </w:pPr>
          </w:p>
        </w:tc>
        <w:tc>
          <w:tcPr>
            <w:tcW w:w="1701" w:type="dxa"/>
          </w:tcPr>
          <w:p w14:paraId="2EFC76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UserID</w:t>
            </w:r>
          </w:p>
        </w:tc>
        <w:tc>
          <w:tcPr>
            <w:tcW w:w="851"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26"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F03BD2">
        <w:tc>
          <w:tcPr>
            <w:tcW w:w="567" w:type="dxa"/>
          </w:tcPr>
          <w:p w14:paraId="1A876435" w14:textId="0C8E1E95" w:rsidR="00FB3440" w:rsidRPr="00FB3440" w:rsidRDefault="00FB3440" w:rsidP="00D77317">
            <w:pPr>
              <w:pStyle w:val="ListParagraph"/>
              <w:numPr>
                <w:ilvl w:val="0"/>
                <w:numId w:val="100"/>
              </w:numPr>
              <w:tabs>
                <w:tab w:val="left" w:pos="450"/>
              </w:tabs>
              <w:spacing w:before="120" w:after="0"/>
              <w:jc w:val="left"/>
              <w:pPrChange w:id="718" w:author="Ngọc Mạnh Lưu" w:date="2015-12-13T23:56:00Z">
                <w:pPr>
                  <w:pStyle w:val="ListParagraph"/>
                  <w:numPr>
                    <w:numId w:val="101"/>
                  </w:numPr>
                  <w:tabs>
                    <w:tab w:val="left" w:pos="450"/>
                  </w:tabs>
                  <w:spacing w:before="120" w:after="0"/>
                  <w:ind w:left="360" w:hanging="360"/>
                  <w:jc w:val="left"/>
                </w:pPr>
              </w:pPrChange>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851"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F03BD2">
        <w:tc>
          <w:tcPr>
            <w:tcW w:w="567" w:type="dxa"/>
          </w:tcPr>
          <w:p w14:paraId="3D343973" w14:textId="77777777" w:rsidR="00FB3440" w:rsidRPr="00FB3440" w:rsidRDefault="00FB3440" w:rsidP="00D77317">
            <w:pPr>
              <w:pStyle w:val="ListParagraph"/>
              <w:numPr>
                <w:ilvl w:val="0"/>
                <w:numId w:val="100"/>
              </w:numPr>
              <w:tabs>
                <w:tab w:val="left" w:pos="450"/>
              </w:tabs>
              <w:spacing w:before="120" w:after="0"/>
              <w:jc w:val="left"/>
              <w:pPrChange w:id="719" w:author="Ngọc Mạnh Lưu" w:date="2015-12-13T23:56:00Z">
                <w:pPr>
                  <w:pStyle w:val="ListParagraph"/>
                  <w:numPr>
                    <w:numId w:val="101"/>
                  </w:numPr>
                  <w:tabs>
                    <w:tab w:val="left" w:pos="450"/>
                  </w:tabs>
                  <w:spacing w:before="120" w:after="0"/>
                  <w:ind w:left="360" w:hanging="360"/>
                  <w:jc w:val="left"/>
                </w:pPr>
              </w:pPrChange>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851"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F03BD2">
        <w:tc>
          <w:tcPr>
            <w:tcW w:w="567" w:type="dxa"/>
          </w:tcPr>
          <w:p w14:paraId="335B56D0" w14:textId="77777777" w:rsidR="00FB3440" w:rsidRPr="00FB3440" w:rsidRDefault="00FB3440" w:rsidP="00D77317">
            <w:pPr>
              <w:pStyle w:val="ListParagraph"/>
              <w:numPr>
                <w:ilvl w:val="0"/>
                <w:numId w:val="100"/>
              </w:numPr>
              <w:tabs>
                <w:tab w:val="left" w:pos="450"/>
              </w:tabs>
              <w:spacing w:before="120" w:after="0"/>
              <w:jc w:val="left"/>
              <w:pPrChange w:id="720" w:author="Ngọc Mạnh Lưu" w:date="2015-12-13T23:56:00Z">
                <w:pPr>
                  <w:pStyle w:val="ListParagraph"/>
                  <w:numPr>
                    <w:numId w:val="101"/>
                  </w:numPr>
                  <w:tabs>
                    <w:tab w:val="left" w:pos="450"/>
                  </w:tabs>
                  <w:spacing w:before="120" w:after="0"/>
                  <w:ind w:left="360" w:hanging="360"/>
                  <w:jc w:val="left"/>
                </w:pPr>
              </w:pPrChange>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851"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F03BD2">
        <w:tc>
          <w:tcPr>
            <w:tcW w:w="567" w:type="dxa"/>
          </w:tcPr>
          <w:p w14:paraId="5870F5BB" w14:textId="77777777" w:rsidR="00FB3440" w:rsidRPr="00FB3440" w:rsidRDefault="00FB3440" w:rsidP="00D77317">
            <w:pPr>
              <w:pStyle w:val="ListParagraph"/>
              <w:numPr>
                <w:ilvl w:val="0"/>
                <w:numId w:val="100"/>
              </w:numPr>
              <w:tabs>
                <w:tab w:val="left" w:pos="450"/>
              </w:tabs>
              <w:spacing w:before="120" w:after="0"/>
              <w:jc w:val="left"/>
              <w:pPrChange w:id="721" w:author="Ngọc Mạnh Lưu" w:date="2015-12-13T23:56:00Z">
                <w:pPr>
                  <w:pStyle w:val="ListParagraph"/>
                  <w:numPr>
                    <w:numId w:val="101"/>
                  </w:numPr>
                  <w:tabs>
                    <w:tab w:val="left" w:pos="450"/>
                  </w:tabs>
                  <w:spacing w:before="120" w:after="0"/>
                  <w:ind w:left="360" w:hanging="360"/>
                  <w:jc w:val="left"/>
                </w:pPr>
              </w:pPrChange>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851"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F03BD2">
        <w:tc>
          <w:tcPr>
            <w:tcW w:w="567" w:type="dxa"/>
          </w:tcPr>
          <w:p w14:paraId="6D5C6EBB" w14:textId="77777777" w:rsidR="00FB3440" w:rsidRPr="00FB3440" w:rsidRDefault="00FB3440" w:rsidP="00D77317">
            <w:pPr>
              <w:pStyle w:val="ListParagraph"/>
              <w:numPr>
                <w:ilvl w:val="0"/>
                <w:numId w:val="100"/>
              </w:numPr>
              <w:tabs>
                <w:tab w:val="left" w:pos="450"/>
              </w:tabs>
              <w:spacing w:before="120" w:after="0"/>
              <w:jc w:val="left"/>
              <w:pPrChange w:id="722" w:author="Ngọc Mạnh Lưu" w:date="2015-12-13T23:56:00Z">
                <w:pPr>
                  <w:pStyle w:val="ListParagraph"/>
                  <w:numPr>
                    <w:numId w:val="101"/>
                  </w:numPr>
                  <w:tabs>
                    <w:tab w:val="left" w:pos="450"/>
                  </w:tabs>
                  <w:spacing w:before="120" w:after="0"/>
                  <w:ind w:left="360" w:hanging="360"/>
                  <w:jc w:val="left"/>
                </w:pPr>
              </w:pPrChange>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851"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FB3440" w:rsidRPr="005908E2" w14:paraId="4D93C975" w14:textId="77777777" w:rsidTr="00F03BD2">
        <w:tc>
          <w:tcPr>
            <w:tcW w:w="567" w:type="dxa"/>
          </w:tcPr>
          <w:p w14:paraId="6DDDE069" w14:textId="77777777" w:rsidR="00FB3440" w:rsidRPr="00FB3440" w:rsidRDefault="00FB3440" w:rsidP="00D77317">
            <w:pPr>
              <w:pStyle w:val="ListParagraph"/>
              <w:numPr>
                <w:ilvl w:val="0"/>
                <w:numId w:val="100"/>
              </w:numPr>
              <w:tabs>
                <w:tab w:val="left" w:pos="450"/>
              </w:tabs>
              <w:spacing w:before="120" w:after="0"/>
              <w:jc w:val="left"/>
              <w:pPrChange w:id="723" w:author="Ngọc Mạnh Lưu" w:date="2015-12-13T23:56:00Z">
                <w:pPr>
                  <w:pStyle w:val="ListParagraph"/>
                  <w:numPr>
                    <w:numId w:val="101"/>
                  </w:numPr>
                  <w:tabs>
                    <w:tab w:val="left" w:pos="450"/>
                  </w:tabs>
                  <w:spacing w:before="120" w:after="0"/>
                  <w:ind w:left="360" w:hanging="360"/>
                  <w:jc w:val="left"/>
                </w:pPr>
              </w:pPrChange>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851"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F03BD2">
        <w:tc>
          <w:tcPr>
            <w:tcW w:w="567" w:type="dxa"/>
          </w:tcPr>
          <w:p w14:paraId="39A47AFA" w14:textId="77777777" w:rsidR="00FB3440" w:rsidRPr="00FB3440" w:rsidRDefault="00FB3440" w:rsidP="00D77317">
            <w:pPr>
              <w:pStyle w:val="ListParagraph"/>
              <w:numPr>
                <w:ilvl w:val="0"/>
                <w:numId w:val="100"/>
              </w:numPr>
              <w:tabs>
                <w:tab w:val="left" w:pos="450"/>
              </w:tabs>
              <w:spacing w:before="120" w:after="0"/>
              <w:jc w:val="left"/>
              <w:pPrChange w:id="724" w:author="Ngọc Mạnh Lưu" w:date="2015-12-13T23:56:00Z">
                <w:pPr>
                  <w:pStyle w:val="ListParagraph"/>
                  <w:numPr>
                    <w:numId w:val="101"/>
                  </w:numPr>
                  <w:tabs>
                    <w:tab w:val="left" w:pos="450"/>
                  </w:tabs>
                  <w:spacing w:before="120" w:after="0"/>
                  <w:ind w:left="360" w:hanging="360"/>
                  <w:jc w:val="left"/>
                </w:pPr>
              </w:pPrChange>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851"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F03BD2">
        <w:tc>
          <w:tcPr>
            <w:tcW w:w="567" w:type="dxa"/>
          </w:tcPr>
          <w:p w14:paraId="6CFF80B7" w14:textId="77777777" w:rsidR="00FB3440" w:rsidRPr="00FB3440" w:rsidRDefault="00FB3440" w:rsidP="00D77317">
            <w:pPr>
              <w:pStyle w:val="ListParagraph"/>
              <w:numPr>
                <w:ilvl w:val="0"/>
                <w:numId w:val="100"/>
              </w:numPr>
              <w:tabs>
                <w:tab w:val="left" w:pos="450"/>
              </w:tabs>
              <w:spacing w:before="120" w:after="0"/>
              <w:jc w:val="left"/>
              <w:pPrChange w:id="725" w:author="Ngọc Mạnh Lưu" w:date="2015-12-13T23:56:00Z">
                <w:pPr>
                  <w:pStyle w:val="ListParagraph"/>
                  <w:numPr>
                    <w:numId w:val="101"/>
                  </w:numPr>
                  <w:tabs>
                    <w:tab w:val="left" w:pos="450"/>
                  </w:tabs>
                  <w:spacing w:before="120" w:after="0"/>
                  <w:ind w:left="360" w:hanging="360"/>
                  <w:jc w:val="left"/>
                </w:pPr>
              </w:pPrChange>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851"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4926B3" w:rsidRPr="005908E2" w14:paraId="06D12776" w14:textId="77777777" w:rsidTr="00F03BD2">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90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324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F03BD2">
        <w:tc>
          <w:tcPr>
            <w:tcW w:w="567" w:type="dxa"/>
          </w:tcPr>
          <w:p w14:paraId="20E38C12" w14:textId="77777777" w:rsidR="004926B3" w:rsidRPr="004926B3" w:rsidRDefault="004926B3" w:rsidP="00D77317">
            <w:pPr>
              <w:pStyle w:val="ListParagraph"/>
              <w:numPr>
                <w:ilvl w:val="0"/>
                <w:numId w:val="102"/>
              </w:numPr>
              <w:tabs>
                <w:tab w:val="left" w:pos="450"/>
              </w:tabs>
              <w:spacing w:before="120" w:after="0"/>
              <w:jc w:val="left"/>
              <w:pPrChange w:id="726" w:author="Ngọc Mạnh Lưu" w:date="2015-12-13T23:56:00Z">
                <w:pPr>
                  <w:pStyle w:val="ListParagraph"/>
                  <w:numPr>
                    <w:numId w:val="103"/>
                  </w:numPr>
                  <w:tabs>
                    <w:tab w:val="left" w:pos="450"/>
                  </w:tabs>
                  <w:spacing w:before="120" w:after="0"/>
                  <w:ind w:left="360" w:hanging="360"/>
                  <w:jc w:val="left"/>
                </w:pPr>
              </w:pPrChange>
            </w:pPr>
          </w:p>
        </w:tc>
        <w:tc>
          <w:tcPr>
            <w:tcW w:w="1678" w:type="dxa"/>
          </w:tcPr>
          <w:p w14:paraId="54815CD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UserID</w:t>
            </w:r>
          </w:p>
        </w:tc>
        <w:tc>
          <w:tcPr>
            <w:tcW w:w="90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F03BD2">
        <w:tc>
          <w:tcPr>
            <w:tcW w:w="567" w:type="dxa"/>
          </w:tcPr>
          <w:p w14:paraId="4B9F6E5D" w14:textId="77777777" w:rsidR="004926B3" w:rsidRPr="004926B3" w:rsidRDefault="004926B3" w:rsidP="00D77317">
            <w:pPr>
              <w:pStyle w:val="ListParagraph"/>
              <w:numPr>
                <w:ilvl w:val="0"/>
                <w:numId w:val="102"/>
              </w:numPr>
              <w:tabs>
                <w:tab w:val="left" w:pos="450"/>
              </w:tabs>
              <w:spacing w:before="120" w:after="0"/>
              <w:jc w:val="left"/>
              <w:pPrChange w:id="727" w:author="Ngọc Mạnh Lưu" w:date="2015-12-13T23:56:00Z">
                <w:pPr>
                  <w:pStyle w:val="ListParagraph"/>
                  <w:numPr>
                    <w:numId w:val="103"/>
                  </w:numPr>
                  <w:tabs>
                    <w:tab w:val="left" w:pos="450"/>
                  </w:tabs>
                  <w:spacing w:before="120" w:after="0"/>
                  <w:ind w:left="360" w:hanging="360"/>
                  <w:jc w:val="left"/>
                </w:pPr>
              </w:pPrChange>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90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F03BD2">
        <w:tc>
          <w:tcPr>
            <w:tcW w:w="567" w:type="dxa"/>
          </w:tcPr>
          <w:p w14:paraId="64F169CF" w14:textId="77777777" w:rsidR="004926B3" w:rsidRPr="004926B3" w:rsidRDefault="004926B3" w:rsidP="00D77317">
            <w:pPr>
              <w:pStyle w:val="ListParagraph"/>
              <w:numPr>
                <w:ilvl w:val="0"/>
                <w:numId w:val="102"/>
              </w:numPr>
              <w:tabs>
                <w:tab w:val="left" w:pos="450"/>
              </w:tabs>
              <w:spacing w:before="120" w:after="0"/>
              <w:jc w:val="left"/>
              <w:pPrChange w:id="728" w:author="Ngọc Mạnh Lưu" w:date="2015-12-13T23:56:00Z">
                <w:pPr>
                  <w:pStyle w:val="ListParagraph"/>
                  <w:numPr>
                    <w:numId w:val="103"/>
                  </w:numPr>
                  <w:tabs>
                    <w:tab w:val="left" w:pos="450"/>
                  </w:tabs>
                  <w:spacing w:before="120" w:after="0"/>
                  <w:ind w:left="360" w:hanging="360"/>
                  <w:jc w:val="left"/>
                </w:pPr>
              </w:pPrChange>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90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F03BD2">
        <w:tc>
          <w:tcPr>
            <w:tcW w:w="567" w:type="dxa"/>
          </w:tcPr>
          <w:p w14:paraId="7AC0A260" w14:textId="77777777" w:rsidR="004926B3" w:rsidRPr="004926B3" w:rsidRDefault="004926B3" w:rsidP="00D77317">
            <w:pPr>
              <w:pStyle w:val="ListParagraph"/>
              <w:numPr>
                <w:ilvl w:val="0"/>
                <w:numId w:val="102"/>
              </w:numPr>
              <w:tabs>
                <w:tab w:val="left" w:pos="450"/>
              </w:tabs>
              <w:spacing w:before="120" w:after="0"/>
              <w:jc w:val="left"/>
              <w:pPrChange w:id="729" w:author="Ngọc Mạnh Lưu" w:date="2015-12-13T23:56:00Z">
                <w:pPr>
                  <w:pStyle w:val="ListParagraph"/>
                  <w:numPr>
                    <w:numId w:val="103"/>
                  </w:numPr>
                  <w:tabs>
                    <w:tab w:val="left" w:pos="450"/>
                  </w:tabs>
                  <w:spacing w:before="120" w:after="0"/>
                  <w:ind w:left="360" w:hanging="360"/>
                  <w:jc w:val="left"/>
                </w:pPr>
              </w:pPrChange>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90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F03BD2">
        <w:tc>
          <w:tcPr>
            <w:tcW w:w="567" w:type="dxa"/>
          </w:tcPr>
          <w:p w14:paraId="076495D2" w14:textId="77777777" w:rsidR="004926B3" w:rsidRPr="004926B3" w:rsidRDefault="004926B3" w:rsidP="00D77317">
            <w:pPr>
              <w:pStyle w:val="ListParagraph"/>
              <w:numPr>
                <w:ilvl w:val="0"/>
                <w:numId w:val="102"/>
              </w:numPr>
              <w:tabs>
                <w:tab w:val="left" w:pos="450"/>
              </w:tabs>
              <w:spacing w:before="120" w:after="0"/>
              <w:jc w:val="left"/>
              <w:pPrChange w:id="730" w:author="Ngọc Mạnh Lưu" w:date="2015-12-13T23:56:00Z">
                <w:pPr>
                  <w:pStyle w:val="ListParagraph"/>
                  <w:numPr>
                    <w:numId w:val="103"/>
                  </w:numPr>
                  <w:tabs>
                    <w:tab w:val="left" w:pos="450"/>
                  </w:tabs>
                  <w:spacing w:before="120" w:after="0"/>
                  <w:ind w:left="360" w:hanging="360"/>
                  <w:jc w:val="left"/>
                </w:pPr>
              </w:pPrChange>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90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F03BD2">
        <w:tc>
          <w:tcPr>
            <w:tcW w:w="567" w:type="dxa"/>
          </w:tcPr>
          <w:p w14:paraId="015DF50B" w14:textId="77777777" w:rsidR="004926B3" w:rsidRPr="004926B3" w:rsidRDefault="004926B3" w:rsidP="00D77317">
            <w:pPr>
              <w:pStyle w:val="ListParagraph"/>
              <w:numPr>
                <w:ilvl w:val="0"/>
                <w:numId w:val="102"/>
              </w:numPr>
              <w:tabs>
                <w:tab w:val="left" w:pos="450"/>
              </w:tabs>
              <w:spacing w:before="120" w:after="0"/>
              <w:jc w:val="left"/>
              <w:pPrChange w:id="731" w:author="Ngọc Mạnh Lưu" w:date="2015-12-13T23:56:00Z">
                <w:pPr>
                  <w:pStyle w:val="ListParagraph"/>
                  <w:numPr>
                    <w:numId w:val="103"/>
                  </w:numPr>
                  <w:tabs>
                    <w:tab w:val="left" w:pos="450"/>
                  </w:tabs>
                  <w:spacing w:before="120" w:after="0"/>
                  <w:ind w:left="360" w:hanging="360"/>
                  <w:jc w:val="left"/>
                </w:pPr>
              </w:pPrChange>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90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F03BD2">
        <w:tc>
          <w:tcPr>
            <w:tcW w:w="567" w:type="dxa"/>
          </w:tcPr>
          <w:p w14:paraId="23F469EF" w14:textId="77777777" w:rsidR="004926B3" w:rsidRPr="004926B3" w:rsidRDefault="004926B3" w:rsidP="00D77317">
            <w:pPr>
              <w:pStyle w:val="ListParagraph"/>
              <w:numPr>
                <w:ilvl w:val="0"/>
                <w:numId w:val="102"/>
              </w:numPr>
              <w:tabs>
                <w:tab w:val="left" w:pos="450"/>
              </w:tabs>
              <w:spacing w:before="120" w:after="0"/>
              <w:jc w:val="left"/>
              <w:pPrChange w:id="732" w:author="Ngọc Mạnh Lưu" w:date="2015-12-13T23:56:00Z">
                <w:pPr>
                  <w:pStyle w:val="ListParagraph"/>
                  <w:numPr>
                    <w:numId w:val="103"/>
                  </w:numPr>
                  <w:tabs>
                    <w:tab w:val="left" w:pos="450"/>
                  </w:tabs>
                  <w:spacing w:before="120" w:after="0"/>
                  <w:ind w:left="360" w:hanging="360"/>
                  <w:jc w:val="left"/>
                </w:pPr>
              </w:pPrChange>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90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F03BD2">
        <w:tc>
          <w:tcPr>
            <w:tcW w:w="567" w:type="dxa"/>
          </w:tcPr>
          <w:p w14:paraId="119F55A3" w14:textId="77777777" w:rsidR="004926B3" w:rsidRPr="004926B3" w:rsidRDefault="004926B3" w:rsidP="00D77317">
            <w:pPr>
              <w:pStyle w:val="ListParagraph"/>
              <w:numPr>
                <w:ilvl w:val="0"/>
                <w:numId w:val="102"/>
              </w:numPr>
              <w:tabs>
                <w:tab w:val="left" w:pos="450"/>
              </w:tabs>
              <w:spacing w:before="120" w:after="0"/>
              <w:jc w:val="left"/>
              <w:pPrChange w:id="733" w:author="Ngọc Mạnh Lưu" w:date="2015-12-13T23:56:00Z">
                <w:pPr>
                  <w:pStyle w:val="ListParagraph"/>
                  <w:numPr>
                    <w:numId w:val="103"/>
                  </w:numPr>
                  <w:tabs>
                    <w:tab w:val="left" w:pos="450"/>
                  </w:tabs>
                  <w:spacing w:before="120" w:after="0"/>
                  <w:ind w:left="360" w:hanging="360"/>
                  <w:jc w:val="left"/>
                </w:pPr>
              </w:pPrChange>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90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F03BD2">
        <w:tc>
          <w:tcPr>
            <w:tcW w:w="567" w:type="dxa"/>
          </w:tcPr>
          <w:p w14:paraId="16DC607A" w14:textId="77777777" w:rsidR="004926B3" w:rsidRPr="004926B3" w:rsidRDefault="004926B3" w:rsidP="00D77317">
            <w:pPr>
              <w:pStyle w:val="ListParagraph"/>
              <w:numPr>
                <w:ilvl w:val="0"/>
                <w:numId w:val="102"/>
              </w:numPr>
              <w:tabs>
                <w:tab w:val="left" w:pos="450"/>
              </w:tabs>
              <w:spacing w:before="120" w:after="0"/>
              <w:jc w:val="left"/>
              <w:pPrChange w:id="734" w:author="Ngọc Mạnh Lưu" w:date="2015-12-13T23:56:00Z">
                <w:pPr>
                  <w:pStyle w:val="ListParagraph"/>
                  <w:numPr>
                    <w:numId w:val="103"/>
                  </w:numPr>
                  <w:tabs>
                    <w:tab w:val="left" w:pos="450"/>
                  </w:tabs>
                  <w:spacing w:before="120" w:after="0"/>
                  <w:ind w:left="360" w:hanging="360"/>
                  <w:jc w:val="left"/>
                </w:pPr>
              </w:pPrChange>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90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F03BD2">
        <w:tc>
          <w:tcPr>
            <w:tcW w:w="567" w:type="dxa"/>
          </w:tcPr>
          <w:p w14:paraId="5A258E75" w14:textId="77777777" w:rsidR="004926B3" w:rsidRPr="004926B3" w:rsidRDefault="004926B3" w:rsidP="00D77317">
            <w:pPr>
              <w:pStyle w:val="ListParagraph"/>
              <w:numPr>
                <w:ilvl w:val="0"/>
                <w:numId w:val="102"/>
              </w:numPr>
              <w:tabs>
                <w:tab w:val="left" w:pos="450"/>
              </w:tabs>
              <w:spacing w:before="120" w:after="0"/>
              <w:jc w:val="left"/>
              <w:pPrChange w:id="735" w:author="Ngọc Mạnh Lưu" w:date="2015-12-13T23:56:00Z">
                <w:pPr>
                  <w:pStyle w:val="ListParagraph"/>
                  <w:numPr>
                    <w:numId w:val="103"/>
                  </w:numPr>
                  <w:tabs>
                    <w:tab w:val="left" w:pos="450"/>
                  </w:tabs>
                  <w:spacing w:before="120" w:after="0"/>
                  <w:ind w:left="360" w:hanging="360"/>
                  <w:jc w:val="left"/>
                </w:pPr>
              </w:pPrChange>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90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bl>
    <w:p w14:paraId="1F60E925" w14:textId="77777777" w:rsidR="004926B3" w:rsidRPr="00BD5B47" w:rsidRDefault="004926B3" w:rsidP="009149A2">
      <w:pPr>
        <w:pStyle w:val="Table4-1"/>
      </w:pPr>
      <w:r>
        <w:t>UserInfo model</w:t>
      </w:r>
    </w:p>
    <w:p w14:paraId="1981058A" w14:textId="77777777" w:rsidR="009149A2" w:rsidRDefault="009149A2" w:rsidP="004926B3">
      <w:pPr>
        <w:pStyle w:val="Table4-1"/>
        <w:numPr>
          <w:ilvl w:val="0"/>
          <w:numId w:val="0"/>
        </w:numPr>
        <w:ind w:left="720" w:hanging="360"/>
        <w:jc w:val="left"/>
      </w:pPr>
    </w:p>
    <w:p w14:paraId="6E7FDF1F" w14:textId="77777777" w:rsidR="009149A2" w:rsidRDefault="009149A2" w:rsidP="004C7286">
      <w:pPr>
        <w:pStyle w:val="Heading6"/>
      </w:pPr>
      <w:r>
        <w:lastRenderedPageBreak/>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9149A2" w:rsidRPr="005908E2" w14:paraId="0716F384" w14:textId="77777777" w:rsidTr="00F03BD2">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129"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18"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306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03BD2">
        <w:tc>
          <w:tcPr>
            <w:tcW w:w="567" w:type="dxa"/>
          </w:tcPr>
          <w:p w14:paraId="1688B159" w14:textId="77777777" w:rsidR="009149A2" w:rsidRPr="009149A2" w:rsidRDefault="009149A2" w:rsidP="00D77317">
            <w:pPr>
              <w:pStyle w:val="ListParagraph"/>
              <w:numPr>
                <w:ilvl w:val="0"/>
                <w:numId w:val="104"/>
              </w:numPr>
              <w:tabs>
                <w:tab w:val="left" w:pos="450"/>
              </w:tabs>
              <w:spacing w:before="120" w:after="0"/>
              <w:jc w:val="left"/>
              <w:pPrChange w:id="736"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129"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03BD2">
        <w:tc>
          <w:tcPr>
            <w:tcW w:w="567" w:type="dxa"/>
          </w:tcPr>
          <w:p w14:paraId="6237CFB4" w14:textId="77777777" w:rsidR="009149A2" w:rsidRPr="009149A2" w:rsidRDefault="009149A2" w:rsidP="00D77317">
            <w:pPr>
              <w:pStyle w:val="ListParagraph"/>
              <w:numPr>
                <w:ilvl w:val="0"/>
                <w:numId w:val="104"/>
              </w:numPr>
              <w:tabs>
                <w:tab w:val="left" w:pos="450"/>
              </w:tabs>
              <w:spacing w:before="120" w:after="0"/>
              <w:jc w:val="left"/>
              <w:pPrChange w:id="737"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129"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03BD2">
        <w:tc>
          <w:tcPr>
            <w:tcW w:w="567" w:type="dxa"/>
          </w:tcPr>
          <w:p w14:paraId="68A31276" w14:textId="77777777" w:rsidR="009149A2" w:rsidRPr="009149A2" w:rsidRDefault="009149A2" w:rsidP="00D77317">
            <w:pPr>
              <w:pStyle w:val="ListParagraph"/>
              <w:numPr>
                <w:ilvl w:val="0"/>
                <w:numId w:val="104"/>
              </w:numPr>
              <w:tabs>
                <w:tab w:val="left" w:pos="450"/>
              </w:tabs>
              <w:spacing w:before="120" w:after="0"/>
              <w:jc w:val="left"/>
              <w:pPrChange w:id="738"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129"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03BD2">
        <w:tc>
          <w:tcPr>
            <w:tcW w:w="567" w:type="dxa"/>
          </w:tcPr>
          <w:p w14:paraId="4739C9D9" w14:textId="77777777" w:rsidR="009149A2" w:rsidRPr="009149A2" w:rsidRDefault="009149A2" w:rsidP="00D77317">
            <w:pPr>
              <w:pStyle w:val="ListParagraph"/>
              <w:numPr>
                <w:ilvl w:val="0"/>
                <w:numId w:val="104"/>
              </w:numPr>
              <w:tabs>
                <w:tab w:val="left" w:pos="450"/>
              </w:tabs>
              <w:spacing w:before="120" w:after="0"/>
              <w:jc w:val="left"/>
              <w:pPrChange w:id="739"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129"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03BD2">
        <w:tc>
          <w:tcPr>
            <w:tcW w:w="567" w:type="dxa"/>
          </w:tcPr>
          <w:p w14:paraId="358ADB5E" w14:textId="77777777" w:rsidR="009149A2" w:rsidRPr="009149A2" w:rsidRDefault="009149A2" w:rsidP="00D77317">
            <w:pPr>
              <w:pStyle w:val="ListParagraph"/>
              <w:numPr>
                <w:ilvl w:val="0"/>
                <w:numId w:val="104"/>
              </w:numPr>
              <w:tabs>
                <w:tab w:val="left" w:pos="450"/>
              </w:tabs>
              <w:spacing w:before="120" w:after="0"/>
              <w:jc w:val="left"/>
              <w:pPrChange w:id="740"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2B0E6DE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ProjectTitle</w:t>
            </w:r>
          </w:p>
        </w:tc>
        <w:tc>
          <w:tcPr>
            <w:tcW w:w="1129"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03BD2">
        <w:tc>
          <w:tcPr>
            <w:tcW w:w="567" w:type="dxa"/>
          </w:tcPr>
          <w:p w14:paraId="1E60DBBD" w14:textId="77777777" w:rsidR="009149A2" w:rsidRPr="009149A2" w:rsidRDefault="009149A2" w:rsidP="00D77317">
            <w:pPr>
              <w:pStyle w:val="ListParagraph"/>
              <w:numPr>
                <w:ilvl w:val="0"/>
                <w:numId w:val="104"/>
              </w:numPr>
              <w:tabs>
                <w:tab w:val="left" w:pos="450"/>
              </w:tabs>
              <w:spacing w:before="120" w:after="0"/>
              <w:jc w:val="left"/>
              <w:pPrChange w:id="741"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129"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03BD2">
        <w:tc>
          <w:tcPr>
            <w:tcW w:w="567" w:type="dxa"/>
          </w:tcPr>
          <w:p w14:paraId="14C3B122" w14:textId="77777777" w:rsidR="009149A2" w:rsidRPr="009149A2" w:rsidRDefault="009149A2" w:rsidP="00D77317">
            <w:pPr>
              <w:pStyle w:val="ListParagraph"/>
              <w:numPr>
                <w:ilvl w:val="0"/>
                <w:numId w:val="104"/>
              </w:numPr>
              <w:tabs>
                <w:tab w:val="left" w:pos="450"/>
              </w:tabs>
              <w:spacing w:before="120" w:after="0"/>
              <w:jc w:val="left"/>
              <w:pPrChange w:id="742"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129"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03BD2">
        <w:tc>
          <w:tcPr>
            <w:tcW w:w="567" w:type="dxa"/>
          </w:tcPr>
          <w:p w14:paraId="3932250F" w14:textId="77777777" w:rsidR="009149A2" w:rsidRPr="009149A2" w:rsidRDefault="009149A2" w:rsidP="00D77317">
            <w:pPr>
              <w:pStyle w:val="ListParagraph"/>
              <w:numPr>
                <w:ilvl w:val="0"/>
                <w:numId w:val="104"/>
              </w:numPr>
              <w:tabs>
                <w:tab w:val="left" w:pos="450"/>
              </w:tabs>
              <w:spacing w:before="120" w:after="0"/>
              <w:jc w:val="left"/>
              <w:pPrChange w:id="743"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129"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03BD2">
        <w:tc>
          <w:tcPr>
            <w:tcW w:w="567" w:type="dxa"/>
          </w:tcPr>
          <w:p w14:paraId="6A39812D" w14:textId="77777777" w:rsidR="009149A2" w:rsidRPr="009149A2" w:rsidRDefault="009149A2" w:rsidP="00D77317">
            <w:pPr>
              <w:pStyle w:val="ListParagraph"/>
              <w:numPr>
                <w:ilvl w:val="0"/>
                <w:numId w:val="104"/>
              </w:numPr>
              <w:tabs>
                <w:tab w:val="left" w:pos="450"/>
              </w:tabs>
              <w:spacing w:before="120" w:after="0"/>
              <w:jc w:val="left"/>
              <w:pPrChange w:id="744"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129"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03BD2">
        <w:tc>
          <w:tcPr>
            <w:tcW w:w="567" w:type="dxa"/>
          </w:tcPr>
          <w:p w14:paraId="75D0FAA6" w14:textId="77777777" w:rsidR="009149A2" w:rsidRPr="009149A2" w:rsidRDefault="009149A2" w:rsidP="00D77317">
            <w:pPr>
              <w:pStyle w:val="ListParagraph"/>
              <w:numPr>
                <w:ilvl w:val="0"/>
                <w:numId w:val="104"/>
              </w:numPr>
              <w:tabs>
                <w:tab w:val="left" w:pos="450"/>
              </w:tabs>
              <w:spacing w:before="120" w:after="0"/>
              <w:jc w:val="left"/>
              <w:pPrChange w:id="745"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129"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03BD2">
        <w:tc>
          <w:tcPr>
            <w:tcW w:w="567" w:type="dxa"/>
          </w:tcPr>
          <w:p w14:paraId="3FFD0D62" w14:textId="77777777" w:rsidR="009149A2" w:rsidRPr="009149A2" w:rsidRDefault="009149A2" w:rsidP="00D77317">
            <w:pPr>
              <w:pStyle w:val="ListParagraph"/>
              <w:numPr>
                <w:ilvl w:val="0"/>
                <w:numId w:val="104"/>
              </w:numPr>
              <w:tabs>
                <w:tab w:val="left" w:pos="450"/>
              </w:tabs>
              <w:spacing w:before="120" w:after="0"/>
              <w:jc w:val="left"/>
              <w:pPrChange w:id="746"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129"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18"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03BD2">
        <w:trPr>
          <w:trHeight w:val="407"/>
        </w:trPr>
        <w:tc>
          <w:tcPr>
            <w:tcW w:w="567" w:type="dxa"/>
          </w:tcPr>
          <w:p w14:paraId="62BE8A01" w14:textId="77777777" w:rsidR="009149A2" w:rsidRPr="009149A2" w:rsidRDefault="009149A2" w:rsidP="00D77317">
            <w:pPr>
              <w:pStyle w:val="ListParagraph"/>
              <w:numPr>
                <w:ilvl w:val="0"/>
                <w:numId w:val="104"/>
              </w:numPr>
              <w:tabs>
                <w:tab w:val="left" w:pos="450"/>
              </w:tabs>
              <w:spacing w:before="120" w:after="0"/>
              <w:jc w:val="left"/>
              <w:pPrChange w:id="747"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129"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03BD2">
        <w:tc>
          <w:tcPr>
            <w:tcW w:w="567" w:type="dxa"/>
          </w:tcPr>
          <w:p w14:paraId="34BABC83" w14:textId="77777777" w:rsidR="009149A2" w:rsidRPr="009149A2" w:rsidRDefault="009149A2" w:rsidP="00D77317">
            <w:pPr>
              <w:pStyle w:val="ListParagraph"/>
              <w:numPr>
                <w:ilvl w:val="0"/>
                <w:numId w:val="104"/>
              </w:numPr>
              <w:tabs>
                <w:tab w:val="left" w:pos="450"/>
              </w:tabs>
              <w:spacing w:before="120" w:after="0"/>
              <w:jc w:val="left"/>
              <w:pPrChange w:id="748"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129" w:type="dxa"/>
          </w:tcPr>
          <w:p w14:paraId="4F36BCE6"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ABD083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createdDate</w:t>
            </w:r>
          </w:p>
        </w:tc>
      </w:tr>
      <w:tr w:rsidR="009149A2" w:rsidRPr="005908E2" w14:paraId="3C255B57" w14:textId="77777777" w:rsidTr="00F03BD2">
        <w:tc>
          <w:tcPr>
            <w:tcW w:w="567" w:type="dxa"/>
          </w:tcPr>
          <w:p w14:paraId="1E2A6C8F" w14:textId="77777777" w:rsidR="009149A2" w:rsidRPr="009149A2" w:rsidRDefault="009149A2" w:rsidP="00D77317">
            <w:pPr>
              <w:pStyle w:val="ListParagraph"/>
              <w:numPr>
                <w:ilvl w:val="0"/>
                <w:numId w:val="104"/>
              </w:numPr>
              <w:tabs>
                <w:tab w:val="left" w:pos="450"/>
              </w:tabs>
              <w:spacing w:before="120" w:after="0"/>
              <w:jc w:val="left"/>
              <w:pPrChange w:id="749"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5C93704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ExpiredDate</w:t>
            </w:r>
          </w:p>
        </w:tc>
        <w:tc>
          <w:tcPr>
            <w:tcW w:w="1129"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03BD2">
        <w:tc>
          <w:tcPr>
            <w:tcW w:w="567" w:type="dxa"/>
          </w:tcPr>
          <w:p w14:paraId="002DDED1" w14:textId="77777777" w:rsidR="009149A2" w:rsidRPr="009149A2" w:rsidRDefault="009149A2" w:rsidP="00D77317">
            <w:pPr>
              <w:pStyle w:val="ListParagraph"/>
              <w:numPr>
                <w:ilvl w:val="0"/>
                <w:numId w:val="104"/>
              </w:numPr>
              <w:tabs>
                <w:tab w:val="left" w:pos="450"/>
              </w:tabs>
              <w:spacing w:before="120" w:after="0"/>
              <w:jc w:val="left"/>
              <w:pPrChange w:id="750"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129"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18"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03BD2">
        <w:tc>
          <w:tcPr>
            <w:tcW w:w="567" w:type="dxa"/>
          </w:tcPr>
          <w:p w14:paraId="33BDA31F" w14:textId="77777777" w:rsidR="009149A2" w:rsidRPr="009149A2" w:rsidRDefault="009149A2" w:rsidP="00D77317">
            <w:pPr>
              <w:pStyle w:val="ListParagraph"/>
              <w:numPr>
                <w:ilvl w:val="0"/>
                <w:numId w:val="104"/>
              </w:numPr>
              <w:tabs>
                <w:tab w:val="left" w:pos="450"/>
              </w:tabs>
              <w:spacing w:before="120" w:after="0"/>
              <w:jc w:val="left"/>
              <w:pPrChange w:id="751"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129"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03BD2">
        <w:tc>
          <w:tcPr>
            <w:tcW w:w="567" w:type="dxa"/>
          </w:tcPr>
          <w:p w14:paraId="08E08E51" w14:textId="77777777" w:rsidR="009149A2" w:rsidRPr="009149A2" w:rsidRDefault="009149A2" w:rsidP="00D77317">
            <w:pPr>
              <w:pStyle w:val="ListParagraph"/>
              <w:numPr>
                <w:ilvl w:val="0"/>
                <w:numId w:val="104"/>
              </w:numPr>
              <w:tabs>
                <w:tab w:val="left" w:pos="450"/>
              </w:tabs>
              <w:spacing w:before="120" w:after="0"/>
              <w:jc w:val="left"/>
              <w:pPrChange w:id="752"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29C07CB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LinkVideo</w:t>
            </w:r>
          </w:p>
        </w:tc>
        <w:tc>
          <w:tcPr>
            <w:tcW w:w="1129"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6E820375" w14:textId="77777777" w:rsidTr="00F03BD2">
        <w:tc>
          <w:tcPr>
            <w:tcW w:w="567" w:type="dxa"/>
          </w:tcPr>
          <w:p w14:paraId="3236BB65" w14:textId="77777777" w:rsidR="009149A2" w:rsidRPr="009149A2" w:rsidRDefault="009149A2" w:rsidP="00D77317">
            <w:pPr>
              <w:pStyle w:val="ListParagraph"/>
              <w:numPr>
                <w:ilvl w:val="0"/>
                <w:numId w:val="104"/>
              </w:numPr>
              <w:tabs>
                <w:tab w:val="left" w:pos="450"/>
              </w:tabs>
              <w:spacing w:before="120" w:after="0"/>
              <w:jc w:val="left"/>
              <w:pPrChange w:id="753"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78BFEC2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Story</w:t>
            </w:r>
          </w:p>
        </w:tc>
        <w:tc>
          <w:tcPr>
            <w:tcW w:w="1129" w:type="dxa"/>
          </w:tcPr>
          <w:p w14:paraId="75D2910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A1331E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6F56B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5DBF5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story</w:t>
            </w:r>
          </w:p>
        </w:tc>
      </w:tr>
      <w:tr w:rsidR="009149A2" w:rsidRPr="005908E2" w14:paraId="3C1A4491" w14:textId="77777777" w:rsidTr="00F03BD2">
        <w:tc>
          <w:tcPr>
            <w:tcW w:w="567" w:type="dxa"/>
          </w:tcPr>
          <w:p w14:paraId="0CCB88C8" w14:textId="77777777" w:rsidR="009149A2" w:rsidRPr="009149A2" w:rsidRDefault="009149A2" w:rsidP="00D77317">
            <w:pPr>
              <w:pStyle w:val="ListParagraph"/>
              <w:numPr>
                <w:ilvl w:val="0"/>
                <w:numId w:val="104"/>
              </w:numPr>
              <w:tabs>
                <w:tab w:val="left" w:pos="450"/>
              </w:tabs>
              <w:spacing w:before="120" w:after="0"/>
              <w:jc w:val="left"/>
              <w:pPrChange w:id="754"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129"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9149A2" w:rsidRPr="005908E2" w14:paraId="1BB7F6B1" w14:textId="77777777" w:rsidTr="00F03BD2">
        <w:tc>
          <w:tcPr>
            <w:tcW w:w="567" w:type="dxa"/>
          </w:tcPr>
          <w:p w14:paraId="56C52FF0" w14:textId="77777777" w:rsidR="009149A2" w:rsidRPr="009149A2" w:rsidRDefault="009149A2" w:rsidP="00D77317">
            <w:pPr>
              <w:pStyle w:val="ListParagraph"/>
              <w:numPr>
                <w:ilvl w:val="0"/>
                <w:numId w:val="104"/>
              </w:numPr>
              <w:tabs>
                <w:tab w:val="left" w:pos="450"/>
              </w:tabs>
              <w:spacing w:before="120" w:after="0"/>
              <w:jc w:val="left"/>
              <w:pPrChange w:id="755" w:author="Ngọc Mạnh Lưu" w:date="2015-12-13T23:56:00Z">
                <w:pPr>
                  <w:pStyle w:val="ListParagraph"/>
                  <w:numPr>
                    <w:numId w:val="105"/>
                  </w:numPr>
                  <w:tabs>
                    <w:tab w:val="left" w:pos="450"/>
                  </w:tabs>
                  <w:spacing w:before="120" w:after="0"/>
                  <w:ind w:left="360" w:hanging="360"/>
                  <w:jc w:val="left"/>
                </w:pPr>
              </w:pPrChange>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129"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4C7286" w:rsidRPr="00920860" w14:paraId="67DD9CAB" w14:textId="77777777" w:rsidTr="00F03BD2">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86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306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F03BD2">
        <w:tc>
          <w:tcPr>
            <w:tcW w:w="535" w:type="dxa"/>
          </w:tcPr>
          <w:p w14:paraId="3BD03A7E" w14:textId="77777777" w:rsidR="004C7286" w:rsidRPr="00920860" w:rsidRDefault="004C7286" w:rsidP="00D77317">
            <w:pPr>
              <w:pStyle w:val="comment"/>
              <w:numPr>
                <w:ilvl w:val="0"/>
                <w:numId w:val="105"/>
              </w:numPr>
              <w:rPr>
                <w:rFonts w:ascii="Times New Roman" w:hAnsi="Times New Roman" w:cs="Times New Roman"/>
                <w:i w:val="0"/>
                <w:color w:val="000000" w:themeColor="text1"/>
                <w:sz w:val="22"/>
                <w:szCs w:val="22"/>
              </w:rPr>
              <w:pPrChange w:id="756" w:author="Ngọc Mạnh Lưu" w:date="2015-12-13T23:56:00Z">
                <w:pPr>
                  <w:pStyle w:val="comment"/>
                  <w:numPr>
                    <w:numId w:val="106"/>
                  </w:numPr>
                  <w:ind w:left="360" w:hanging="360"/>
                </w:pPr>
              </w:pPrChange>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86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306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F03BD2">
        <w:tc>
          <w:tcPr>
            <w:tcW w:w="535" w:type="dxa"/>
          </w:tcPr>
          <w:p w14:paraId="23C7B369" w14:textId="77777777" w:rsidR="004C7286" w:rsidRPr="00920860" w:rsidRDefault="004C7286" w:rsidP="00D77317">
            <w:pPr>
              <w:pStyle w:val="comment"/>
              <w:numPr>
                <w:ilvl w:val="0"/>
                <w:numId w:val="105"/>
              </w:numPr>
              <w:rPr>
                <w:rFonts w:ascii="Times New Roman" w:hAnsi="Times New Roman" w:cs="Times New Roman"/>
                <w:i w:val="0"/>
                <w:color w:val="000000" w:themeColor="text1"/>
                <w:sz w:val="22"/>
                <w:szCs w:val="22"/>
              </w:rPr>
              <w:pPrChange w:id="757" w:author="Ngọc Mạnh Lưu" w:date="2015-12-13T23:56:00Z">
                <w:pPr>
                  <w:pStyle w:val="comment"/>
                  <w:numPr>
                    <w:numId w:val="106"/>
                  </w:numPr>
                  <w:ind w:left="360" w:hanging="360"/>
                </w:pPr>
              </w:pPrChange>
            </w:pPr>
          </w:p>
        </w:tc>
        <w:tc>
          <w:tcPr>
            <w:tcW w:w="1927" w:type="dxa"/>
          </w:tcPr>
          <w:p w14:paraId="3F3A78F2" w14:textId="77777777" w:rsidR="004C7286" w:rsidRPr="005908E2" w:rsidRDefault="004C7286" w:rsidP="00F03BD2">
            <w:pPr>
              <w:pStyle w:val="NormalIndent"/>
            </w:pPr>
            <w:r w:rsidRPr="005908E2">
              <w:t>ProjectID</w:t>
            </w:r>
          </w:p>
        </w:tc>
        <w:tc>
          <w:tcPr>
            <w:tcW w:w="86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306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F03BD2">
        <w:tc>
          <w:tcPr>
            <w:tcW w:w="535" w:type="dxa"/>
          </w:tcPr>
          <w:p w14:paraId="15081290" w14:textId="77777777" w:rsidR="004C7286" w:rsidRPr="00920860" w:rsidRDefault="004C7286" w:rsidP="00D77317">
            <w:pPr>
              <w:pStyle w:val="comment"/>
              <w:numPr>
                <w:ilvl w:val="0"/>
                <w:numId w:val="105"/>
              </w:numPr>
              <w:rPr>
                <w:rFonts w:ascii="Times New Roman" w:hAnsi="Times New Roman" w:cs="Times New Roman"/>
                <w:i w:val="0"/>
                <w:color w:val="000000" w:themeColor="text1"/>
                <w:sz w:val="22"/>
                <w:szCs w:val="22"/>
              </w:rPr>
              <w:pPrChange w:id="758" w:author="Ngọc Mạnh Lưu" w:date="2015-12-13T23:56:00Z">
                <w:pPr>
                  <w:pStyle w:val="comment"/>
                  <w:numPr>
                    <w:numId w:val="106"/>
                  </w:numPr>
                  <w:ind w:left="360" w:hanging="360"/>
                </w:pPr>
              </w:pPrChange>
            </w:pPr>
          </w:p>
        </w:tc>
        <w:tc>
          <w:tcPr>
            <w:tcW w:w="1927" w:type="dxa"/>
          </w:tcPr>
          <w:p w14:paraId="71BCEA10" w14:textId="77777777" w:rsidR="004C7286" w:rsidRPr="005908E2" w:rsidRDefault="004C7286" w:rsidP="00F03BD2">
            <w:pPr>
              <w:pStyle w:val="NormalIndent"/>
            </w:pPr>
            <w:r w:rsidRPr="005908E2">
              <w:t>Question</w:t>
            </w:r>
          </w:p>
        </w:tc>
        <w:tc>
          <w:tcPr>
            <w:tcW w:w="86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3060" w:type="dxa"/>
          </w:tcPr>
          <w:p w14:paraId="424421D2" w14:textId="77777777" w:rsidR="004C7286" w:rsidRPr="005908E2" w:rsidRDefault="004C7286" w:rsidP="00F03BD2">
            <w:pPr>
              <w:pStyle w:val="NormalIndent"/>
            </w:pPr>
            <w:r w:rsidRPr="005908E2">
              <w:t>question’s question</w:t>
            </w:r>
          </w:p>
        </w:tc>
      </w:tr>
      <w:tr w:rsidR="004C7286" w:rsidRPr="00920860" w14:paraId="4EEB3A17" w14:textId="77777777" w:rsidTr="00F03BD2">
        <w:tc>
          <w:tcPr>
            <w:tcW w:w="535" w:type="dxa"/>
          </w:tcPr>
          <w:p w14:paraId="7E7AD5F4" w14:textId="77777777" w:rsidR="004C7286" w:rsidRPr="00920860" w:rsidRDefault="004C7286" w:rsidP="00D77317">
            <w:pPr>
              <w:pStyle w:val="comment"/>
              <w:numPr>
                <w:ilvl w:val="0"/>
                <w:numId w:val="105"/>
              </w:numPr>
              <w:rPr>
                <w:rFonts w:ascii="Times New Roman" w:hAnsi="Times New Roman" w:cs="Times New Roman"/>
                <w:i w:val="0"/>
                <w:color w:val="000000" w:themeColor="text1"/>
                <w:sz w:val="22"/>
                <w:szCs w:val="22"/>
              </w:rPr>
              <w:pPrChange w:id="759" w:author="Ngọc Mạnh Lưu" w:date="2015-12-13T23:56:00Z">
                <w:pPr>
                  <w:pStyle w:val="comment"/>
                  <w:numPr>
                    <w:numId w:val="106"/>
                  </w:numPr>
                  <w:ind w:left="360" w:hanging="360"/>
                </w:pPr>
              </w:pPrChange>
            </w:pPr>
          </w:p>
        </w:tc>
        <w:tc>
          <w:tcPr>
            <w:tcW w:w="1927" w:type="dxa"/>
          </w:tcPr>
          <w:p w14:paraId="496EF13E" w14:textId="77777777" w:rsidR="004C7286" w:rsidRPr="005908E2" w:rsidRDefault="004C7286" w:rsidP="00F03BD2">
            <w:pPr>
              <w:pStyle w:val="NormalIndent"/>
            </w:pPr>
            <w:r w:rsidRPr="005908E2">
              <w:t>Answer</w:t>
            </w:r>
          </w:p>
        </w:tc>
        <w:tc>
          <w:tcPr>
            <w:tcW w:w="86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306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F03BD2">
        <w:tc>
          <w:tcPr>
            <w:tcW w:w="535" w:type="dxa"/>
          </w:tcPr>
          <w:p w14:paraId="31206816" w14:textId="77777777" w:rsidR="004C7286" w:rsidRPr="00920860" w:rsidRDefault="004C7286" w:rsidP="00D77317">
            <w:pPr>
              <w:pStyle w:val="comment"/>
              <w:numPr>
                <w:ilvl w:val="0"/>
                <w:numId w:val="105"/>
              </w:numPr>
              <w:rPr>
                <w:rFonts w:ascii="Times New Roman" w:hAnsi="Times New Roman" w:cs="Times New Roman"/>
                <w:i w:val="0"/>
                <w:color w:val="000000" w:themeColor="text1"/>
                <w:sz w:val="22"/>
                <w:szCs w:val="22"/>
              </w:rPr>
              <w:pPrChange w:id="760" w:author="Ngọc Mạnh Lưu" w:date="2015-12-13T23:56:00Z">
                <w:pPr>
                  <w:pStyle w:val="comment"/>
                  <w:numPr>
                    <w:numId w:val="106"/>
                  </w:numPr>
                  <w:ind w:left="360" w:hanging="360"/>
                </w:pPr>
              </w:pPrChange>
            </w:pPr>
          </w:p>
        </w:tc>
        <w:tc>
          <w:tcPr>
            <w:tcW w:w="1927" w:type="dxa"/>
          </w:tcPr>
          <w:p w14:paraId="4345E4C4" w14:textId="77777777" w:rsidR="004C7286" w:rsidRPr="005908E2" w:rsidRDefault="004C7286" w:rsidP="00F03BD2">
            <w:pPr>
              <w:pStyle w:val="NormalIndent"/>
            </w:pPr>
            <w:r w:rsidRPr="005908E2">
              <w:t>CreatedDate</w:t>
            </w:r>
          </w:p>
        </w:tc>
        <w:tc>
          <w:tcPr>
            <w:tcW w:w="86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3060" w:type="dxa"/>
          </w:tcPr>
          <w:p w14:paraId="2A3660F2" w14:textId="77777777" w:rsidR="004C7286" w:rsidRPr="005908E2" w:rsidRDefault="004C7286" w:rsidP="00F03BD2">
            <w:pPr>
              <w:pStyle w:val="NormalIndent"/>
            </w:pPr>
            <w:r w:rsidRPr="005908E2">
              <w:t>question’s created date</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4C7286" w:rsidRPr="00920860" w14:paraId="0A826E9C" w14:textId="77777777" w:rsidTr="00F03BD2">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90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306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F03BD2">
        <w:tc>
          <w:tcPr>
            <w:tcW w:w="562" w:type="dxa"/>
          </w:tcPr>
          <w:p w14:paraId="48DA0FFE" w14:textId="77777777" w:rsidR="004C7286" w:rsidRPr="00920860" w:rsidRDefault="004C7286" w:rsidP="00D77317">
            <w:pPr>
              <w:pStyle w:val="comment"/>
              <w:numPr>
                <w:ilvl w:val="0"/>
                <w:numId w:val="106"/>
              </w:numPr>
              <w:jc w:val="right"/>
              <w:rPr>
                <w:rFonts w:ascii="Times New Roman" w:hAnsi="Times New Roman" w:cs="Times New Roman"/>
                <w:i w:val="0"/>
                <w:color w:val="000000" w:themeColor="text1"/>
                <w:sz w:val="22"/>
                <w:szCs w:val="22"/>
              </w:rPr>
              <w:pPrChange w:id="761" w:author="Ngọc Mạnh Lưu" w:date="2015-12-13T23:56:00Z">
                <w:pPr>
                  <w:pStyle w:val="comment"/>
                  <w:numPr>
                    <w:numId w:val="107"/>
                  </w:numPr>
                  <w:ind w:left="360" w:hanging="360"/>
                  <w:jc w:val="right"/>
                </w:pPr>
              </w:pPrChange>
            </w:pPr>
          </w:p>
        </w:tc>
        <w:tc>
          <w:tcPr>
            <w:tcW w:w="1863" w:type="dxa"/>
          </w:tcPr>
          <w:p w14:paraId="70A45B63" w14:textId="77777777" w:rsidR="004C7286" w:rsidRPr="005908E2" w:rsidRDefault="004C7286" w:rsidP="00F03BD2">
            <w:pPr>
              <w:pStyle w:val="NormalIndent"/>
              <w:rPr>
                <w:iCs w:val="0"/>
              </w:rPr>
            </w:pPr>
            <w:r w:rsidRPr="005908E2">
              <w:t>CategoryID</w:t>
            </w:r>
          </w:p>
        </w:tc>
        <w:tc>
          <w:tcPr>
            <w:tcW w:w="90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306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F03BD2">
        <w:tc>
          <w:tcPr>
            <w:tcW w:w="562" w:type="dxa"/>
          </w:tcPr>
          <w:p w14:paraId="2EA8942C" w14:textId="77777777" w:rsidR="004C7286" w:rsidRPr="00920860" w:rsidRDefault="004C7286" w:rsidP="00D77317">
            <w:pPr>
              <w:pStyle w:val="comment"/>
              <w:numPr>
                <w:ilvl w:val="0"/>
                <w:numId w:val="106"/>
              </w:numPr>
              <w:jc w:val="right"/>
              <w:rPr>
                <w:rFonts w:ascii="Times New Roman" w:hAnsi="Times New Roman" w:cs="Times New Roman"/>
                <w:i w:val="0"/>
                <w:color w:val="000000" w:themeColor="text1"/>
                <w:sz w:val="22"/>
                <w:szCs w:val="22"/>
              </w:rPr>
              <w:pPrChange w:id="762" w:author="Ngọc Mạnh Lưu" w:date="2015-12-13T23:56:00Z">
                <w:pPr>
                  <w:pStyle w:val="comment"/>
                  <w:numPr>
                    <w:numId w:val="107"/>
                  </w:numPr>
                  <w:ind w:left="360" w:hanging="360"/>
                  <w:jc w:val="right"/>
                </w:pPr>
              </w:pPrChange>
            </w:pPr>
          </w:p>
        </w:tc>
        <w:tc>
          <w:tcPr>
            <w:tcW w:w="1863" w:type="dxa"/>
          </w:tcPr>
          <w:p w14:paraId="144934C7" w14:textId="77777777" w:rsidR="004C7286" w:rsidRPr="005908E2" w:rsidRDefault="004C7286" w:rsidP="00F03BD2">
            <w:pPr>
              <w:pStyle w:val="NormalIndent"/>
              <w:rPr>
                <w:iCs w:val="0"/>
              </w:rPr>
            </w:pPr>
            <w:r w:rsidRPr="005908E2">
              <w:t>Name</w:t>
            </w:r>
          </w:p>
        </w:tc>
        <w:tc>
          <w:tcPr>
            <w:tcW w:w="90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306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F03BD2">
        <w:tc>
          <w:tcPr>
            <w:tcW w:w="562" w:type="dxa"/>
          </w:tcPr>
          <w:p w14:paraId="02314614" w14:textId="77777777" w:rsidR="004C7286" w:rsidRPr="00920860" w:rsidRDefault="004C7286" w:rsidP="00D77317">
            <w:pPr>
              <w:pStyle w:val="comment"/>
              <w:numPr>
                <w:ilvl w:val="0"/>
                <w:numId w:val="106"/>
              </w:numPr>
              <w:jc w:val="right"/>
              <w:rPr>
                <w:rFonts w:ascii="Times New Roman" w:hAnsi="Times New Roman" w:cs="Times New Roman"/>
                <w:i w:val="0"/>
                <w:color w:val="000000" w:themeColor="text1"/>
                <w:sz w:val="22"/>
                <w:szCs w:val="22"/>
              </w:rPr>
              <w:pPrChange w:id="763" w:author="Ngọc Mạnh Lưu" w:date="2015-12-13T23:56:00Z">
                <w:pPr>
                  <w:pStyle w:val="comment"/>
                  <w:numPr>
                    <w:numId w:val="107"/>
                  </w:numPr>
                  <w:ind w:left="360" w:hanging="360"/>
                  <w:jc w:val="right"/>
                </w:pPr>
              </w:pPrChange>
            </w:pPr>
          </w:p>
        </w:tc>
        <w:tc>
          <w:tcPr>
            <w:tcW w:w="1863" w:type="dxa"/>
          </w:tcPr>
          <w:p w14:paraId="375A26F6" w14:textId="77777777" w:rsidR="004C7286" w:rsidRPr="005908E2" w:rsidRDefault="004C7286" w:rsidP="00F03BD2">
            <w:pPr>
              <w:pStyle w:val="NormalIndent"/>
              <w:rPr>
                <w:iCs w:val="0"/>
              </w:rPr>
            </w:pPr>
            <w:r>
              <w:t>IsActive</w:t>
            </w:r>
          </w:p>
        </w:tc>
        <w:tc>
          <w:tcPr>
            <w:tcW w:w="90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306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F03BD2">
        <w:tc>
          <w:tcPr>
            <w:tcW w:w="562" w:type="dxa"/>
          </w:tcPr>
          <w:p w14:paraId="138D2DE8" w14:textId="77777777" w:rsidR="004C7286" w:rsidRPr="00920860" w:rsidRDefault="004C7286" w:rsidP="00D77317">
            <w:pPr>
              <w:pStyle w:val="comment"/>
              <w:numPr>
                <w:ilvl w:val="0"/>
                <w:numId w:val="106"/>
              </w:numPr>
              <w:jc w:val="both"/>
              <w:rPr>
                <w:rFonts w:ascii="Times New Roman" w:hAnsi="Times New Roman" w:cs="Times New Roman"/>
                <w:i w:val="0"/>
                <w:color w:val="000000" w:themeColor="text1"/>
                <w:sz w:val="22"/>
                <w:szCs w:val="22"/>
              </w:rPr>
              <w:pPrChange w:id="764" w:author="Ngọc Mạnh Lưu" w:date="2015-12-13T23:56:00Z">
                <w:pPr>
                  <w:pStyle w:val="comment"/>
                  <w:numPr>
                    <w:numId w:val="107"/>
                  </w:numPr>
                  <w:ind w:left="360" w:hanging="360"/>
                  <w:jc w:val="both"/>
                </w:pPr>
              </w:pPrChange>
            </w:pPr>
          </w:p>
        </w:tc>
        <w:tc>
          <w:tcPr>
            <w:tcW w:w="1863" w:type="dxa"/>
          </w:tcPr>
          <w:p w14:paraId="2A26CBE3" w14:textId="77777777" w:rsidR="004C7286" w:rsidRPr="005908E2" w:rsidRDefault="004C7286" w:rsidP="00F03BD2">
            <w:pPr>
              <w:pStyle w:val="NormalIndent"/>
              <w:rPr>
                <w:iCs w:val="0"/>
              </w:rPr>
            </w:pPr>
            <w:r w:rsidRPr="005908E2">
              <w:t>Description</w:t>
            </w:r>
          </w:p>
        </w:tc>
        <w:tc>
          <w:tcPr>
            <w:tcW w:w="90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3060" w:type="dxa"/>
          </w:tcPr>
          <w:p w14:paraId="226C1C19" w14:textId="77777777" w:rsidR="004C7286" w:rsidRPr="005908E2" w:rsidRDefault="004C7286" w:rsidP="00F03BD2">
            <w:pPr>
              <w:pStyle w:val="NormalIndent"/>
              <w:keepNext/>
              <w:rPr>
                <w:iCs w:val="0"/>
              </w:rPr>
            </w:pPr>
            <w:r w:rsidRPr="005908E2">
              <w:t>Category’s description</w:t>
            </w:r>
          </w:p>
        </w:tc>
      </w:tr>
    </w:tbl>
    <w:p w14:paraId="1FC04127" w14:textId="77777777" w:rsidR="004C7286" w:rsidRDefault="004C7286" w:rsidP="004C7286">
      <w:pPr>
        <w:pStyle w:val="Table4-1"/>
      </w:pPr>
      <w:r>
        <w:t>Category Model</w:t>
      </w:r>
    </w:p>
    <w:p w14:paraId="603CEEFE" w14:textId="77777777" w:rsidR="00E6726D" w:rsidRPr="00BA40D0" w:rsidRDefault="00E6726D" w:rsidP="00E6726D">
      <w:pPr>
        <w:pStyle w:val="Heading6"/>
      </w:pPr>
      <w:r>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744"/>
        <w:gridCol w:w="3126"/>
      </w:tblGrid>
      <w:tr w:rsidR="00E6726D" w:rsidRPr="00920860" w14:paraId="307EC2A6" w14:textId="77777777" w:rsidTr="00F03BD2">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744"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3126"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F03BD2">
        <w:tc>
          <w:tcPr>
            <w:tcW w:w="562" w:type="dxa"/>
          </w:tcPr>
          <w:p w14:paraId="09FE1C05" w14:textId="77777777" w:rsidR="00E6726D" w:rsidRPr="00920860" w:rsidRDefault="00E6726D" w:rsidP="00D77317">
            <w:pPr>
              <w:pStyle w:val="comment"/>
              <w:numPr>
                <w:ilvl w:val="0"/>
                <w:numId w:val="107"/>
              </w:numPr>
              <w:jc w:val="right"/>
              <w:rPr>
                <w:rFonts w:ascii="Times New Roman" w:hAnsi="Times New Roman" w:cs="Times New Roman"/>
                <w:i w:val="0"/>
                <w:color w:val="000000" w:themeColor="text1"/>
                <w:sz w:val="22"/>
                <w:szCs w:val="22"/>
              </w:rPr>
              <w:pPrChange w:id="765" w:author="Ngọc Mạnh Lưu" w:date="2015-12-13T23:56:00Z">
                <w:pPr>
                  <w:pStyle w:val="comment"/>
                  <w:numPr>
                    <w:numId w:val="108"/>
                  </w:numPr>
                  <w:ind w:left="360" w:hanging="360"/>
                  <w:jc w:val="right"/>
                </w:pPr>
              </w:pPrChange>
            </w:pPr>
          </w:p>
        </w:tc>
        <w:tc>
          <w:tcPr>
            <w:tcW w:w="1863" w:type="dxa"/>
          </w:tcPr>
          <w:p w14:paraId="7485AAC1" w14:textId="77777777" w:rsidR="00E6726D" w:rsidRPr="005908E2" w:rsidRDefault="00E6726D" w:rsidP="00F03BD2">
            <w:pPr>
              <w:pStyle w:val="NormalIndent"/>
              <w:rPr>
                <w:iCs w:val="0"/>
              </w:rPr>
            </w:pPr>
            <w:r w:rsidRPr="005908E2">
              <w:t>UpdateID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744" w:type="dxa"/>
          </w:tcPr>
          <w:p w14:paraId="48ABBEF5" w14:textId="77777777" w:rsidR="00E6726D" w:rsidRPr="005908E2" w:rsidRDefault="00E6726D" w:rsidP="00F03BD2">
            <w:pPr>
              <w:pStyle w:val="NormalIndent"/>
              <w:rPr>
                <w:iCs w:val="0"/>
              </w:rPr>
            </w:pPr>
            <w:r w:rsidRPr="002A5BC2">
              <w:t>private</w:t>
            </w:r>
          </w:p>
        </w:tc>
        <w:tc>
          <w:tcPr>
            <w:tcW w:w="3126"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F03BD2">
        <w:tc>
          <w:tcPr>
            <w:tcW w:w="562" w:type="dxa"/>
          </w:tcPr>
          <w:p w14:paraId="3A4B3592" w14:textId="77777777" w:rsidR="00E6726D" w:rsidRPr="00920860" w:rsidRDefault="00E6726D" w:rsidP="00D77317">
            <w:pPr>
              <w:pStyle w:val="comment"/>
              <w:numPr>
                <w:ilvl w:val="0"/>
                <w:numId w:val="107"/>
              </w:numPr>
              <w:jc w:val="right"/>
              <w:rPr>
                <w:rFonts w:ascii="Times New Roman" w:hAnsi="Times New Roman" w:cs="Times New Roman"/>
                <w:i w:val="0"/>
                <w:color w:val="000000" w:themeColor="text1"/>
                <w:sz w:val="22"/>
                <w:szCs w:val="22"/>
              </w:rPr>
              <w:pPrChange w:id="766" w:author="Ngọc Mạnh Lưu" w:date="2015-12-13T23:56:00Z">
                <w:pPr>
                  <w:pStyle w:val="comment"/>
                  <w:numPr>
                    <w:numId w:val="108"/>
                  </w:numPr>
                  <w:ind w:left="360" w:hanging="360"/>
                  <w:jc w:val="right"/>
                </w:pPr>
              </w:pPrChange>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744" w:type="dxa"/>
          </w:tcPr>
          <w:p w14:paraId="388CF95B" w14:textId="77777777" w:rsidR="00E6726D" w:rsidRPr="005908E2" w:rsidRDefault="00E6726D" w:rsidP="00F03BD2">
            <w:pPr>
              <w:pStyle w:val="NormalIndent"/>
              <w:rPr>
                <w:iCs w:val="0"/>
              </w:rPr>
            </w:pPr>
            <w:r w:rsidRPr="002A5BC2">
              <w:t>private</w:t>
            </w:r>
          </w:p>
        </w:tc>
        <w:tc>
          <w:tcPr>
            <w:tcW w:w="3126"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F03BD2">
        <w:tc>
          <w:tcPr>
            <w:tcW w:w="562" w:type="dxa"/>
          </w:tcPr>
          <w:p w14:paraId="7B3E7830" w14:textId="77777777" w:rsidR="00E6726D" w:rsidRPr="00920860" w:rsidRDefault="00E6726D" w:rsidP="00D77317">
            <w:pPr>
              <w:pStyle w:val="comment"/>
              <w:numPr>
                <w:ilvl w:val="0"/>
                <w:numId w:val="107"/>
              </w:numPr>
              <w:jc w:val="right"/>
              <w:rPr>
                <w:rFonts w:ascii="Times New Roman" w:hAnsi="Times New Roman" w:cs="Times New Roman"/>
                <w:i w:val="0"/>
                <w:color w:val="000000" w:themeColor="text1"/>
                <w:sz w:val="22"/>
                <w:szCs w:val="22"/>
              </w:rPr>
              <w:pPrChange w:id="767" w:author="Ngọc Mạnh Lưu" w:date="2015-12-13T23:56:00Z">
                <w:pPr>
                  <w:pStyle w:val="comment"/>
                  <w:numPr>
                    <w:numId w:val="108"/>
                  </w:numPr>
                  <w:ind w:left="360" w:hanging="360"/>
                  <w:jc w:val="right"/>
                </w:pPr>
              </w:pPrChange>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744" w:type="dxa"/>
          </w:tcPr>
          <w:p w14:paraId="4AD923DA" w14:textId="77777777" w:rsidR="00E6726D" w:rsidRPr="005908E2" w:rsidRDefault="00E6726D" w:rsidP="00F03BD2">
            <w:pPr>
              <w:pStyle w:val="NormalIndent"/>
              <w:rPr>
                <w:iCs w:val="0"/>
              </w:rPr>
            </w:pPr>
            <w:r w:rsidRPr="002A5BC2">
              <w:t>private</w:t>
            </w:r>
          </w:p>
        </w:tc>
        <w:tc>
          <w:tcPr>
            <w:tcW w:w="3126"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F03BD2">
        <w:tc>
          <w:tcPr>
            <w:tcW w:w="562" w:type="dxa"/>
          </w:tcPr>
          <w:p w14:paraId="7E079876" w14:textId="77777777" w:rsidR="00E6726D" w:rsidRPr="00920860" w:rsidRDefault="00E6726D" w:rsidP="00D77317">
            <w:pPr>
              <w:pStyle w:val="comment"/>
              <w:numPr>
                <w:ilvl w:val="0"/>
                <w:numId w:val="107"/>
              </w:numPr>
              <w:jc w:val="both"/>
              <w:rPr>
                <w:rFonts w:ascii="Times New Roman" w:hAnsi="Times New Roman" w:cs="Times New Roman"/>
                <w:i w:val="0"/>
                <w:color w:val="000000" w:themeColor="text1"/>
                <w:sz w:val="22"/>
                <w:szCs w:val="22"/>
              </w:rPr>
              <w:pPrChange w:id="768" w:author="Ngọc Mạnh Lưu" w:date="2015-12-13T23:56:00Z">
                <w:pPr>
                  <w:pStyle w:val="comment"/>
                  <w:numPr>
                    <w:numId w:val="108"/>
                  </w:numPr>
                  <w:ind w:left="360" w:hanging="360"/>
                  <w:jc w:val="both"/>
                </w:pPr>
              </w:pPrChange>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744" w:type="dxa"/>
          </w:tcPr>
          <w:p w14:paraId="6AB6596F" w14:textId="77777777" w:rsidR="00E6726D" w:rsidRPr="005908E2" w:rsidRDefault="00E6726D" w:rsidP="00F03BD2">
            <w:pPr>
              <w:pStyle w:val="NormalIndent"/>
              <w:rPr>
                <w:iCs w:val="0"/>
              </w:rPr>
            </w:pPr>
            <w:r w:rsidRPr="002A5BC2">
              <w:t>private</w:t>
            </w:r>
          </w:p>
        </w:tc>
        <w:tc>
          <w:tcPr>
            <w:tcW w:w="3126"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F03BD2">
        <w:tc>
          <w:tcPr>
            <w:tcW w:w="562" w:type="dxa"/>
          </w:tcPr>
          <w:p w14:paraId="76E9351A" w14:textId="77777777" w:rsidR="00E6726D" w:rsidRPr="00920860" w:rsidRDefault="00E6726D" w:rsidP="00D77317">
            <w:pPr>
              <w:pStyle w:val="comment"/>
              <w:numPr>
                <w:ilvl w:val="0"/>
                <w:numId w:val="107"/>
              </w:numPr>
              <w:jc w:val="both"/>
              <w:rPr>
                <w:rFonts w:ascii="Times New Roman" w:hAnsi="Times New Roman" w:cs="Times New Roman"/>
                <w:i w:val="0"/>
                <w:color w:val="000000" w:themeColor="text1"/>
                <w:sz w:val="22"/>
                <w:szCs w:val="22"/>
              </w:rPr>
              <w:pPrChange w:id="769" w:author="Ngọc Mạnh Lưu" w:date="2015-12-13T23:56:00Z">
                <w:pPr>
                  <w:pStyle w:val="comment"/>
                  <w:numPr>
                    <w:numId w:val="108"/>
                  </w:numPr>
                  <w:ind w:left="360" w:hanging="360"/>
                  <w:jc w:val="both"/>
                </w:pPr>
              </w:pPrChange>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744" w:type="dxa"/>
          </w:tcPr>
          <w:p w14:paraId="2BAEA5C4" w14:textId="77777777" w:rsidR="00E6726D" w:rsidRPr="005908E2" w:rsidRDefault="00E6726D" w:rsidP="00F03BD2">
            <w:pPr>
              <w:pStyle w:val="NormalIndent"/>
              <w:rPr>
                <w:iCs w:val="0"/>
              </w:rPr>
            </w:pPr>
            <w:r w:rsidRPr="002A5BC2">
              <w:t>private</w:t>
            </w:r>
          </w:p>
        </w:tc>
        <w:tc>
          <w:tcPr>
            <w:tcW w:w="3126" w:type="dxa"/>
          </w:tcPr>
          <w:p w14:paraId="661A131D" w14:textId="77777777" w:rsidR="00E6726D" w:rsidRPr="005908E2" w:rsidRDefault="00E6726D" w:rsidP="00F03BD2">
            <w:pPr>
              <w:pStyle w:val="NormalIndent"/>
              <w:keepNext/>
              <w:rPr>
                <w:iCs w:val="0"/>
              </w:rPr>
            </w:pPr>
            <w:r w:rsidRPr="005908E2">
              <w:rPr>
                <w:iCs w:val="0"/>
              </w:rPr>
              <w:t>Update’s created date</w:t>
            </w:r>
          </w:p>
        </w:tc>
      </w:tr>
    </w:tbl>
    <w:p w14:paraId="16741BF8" w14:textId="77777777" w:rsidR="00E6726D" w:rsidRDefault="00E6726D" w:rsidP="00E6726D">
      <w:pPr>
        <w:pStyle w:val="Table4-1"/>
      </w:pPr>
      <w:r>
        <w:t>Update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53D4D960" w14:textId="77777777" w:rsidTr="00F03BD2">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99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1019"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871"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315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F03BD2">
        <w:tc>
          <w:tcPr>
            <w:tcW w:w="562" w:type="dxa"/>
          </w:tcPr>
          <w:p w14:paraId="27A41503" w14:textId="77777777" w:rsidR="00E6726D" w:rsidRPr="00920860" w:rsidRDefault="00E6726D" w:rsidP="00D77317">
            <w:pPr>
              <w:pStyle w:val="comment"/>
              <w:numPr>
                <w:ilvl w:val="0"/>
                <w:numId w:val="109"/>
              </w:numPr>
              <w:jc w:val="right"/>
              <w:rPr>
                <w:rFonts w:ascii="Times New Roman" w:hAnsi="Times New Roman" w:cs="Times New Roman"/>
                <w:i w:val="0"/>
                <w:color w:val="000000" w:themeColor="text1"/>
                <w:sz w:val="22"/>
                <w:szCs w:val="22"/>
              </w:rPr>
              <w:pPrChange w:id="770" w:author="Ngọc Mạnh Lưu" w:date="2015-12-13T23:56:00Z">
                <w:pPr>
                  <w:pStyle w:val="comment"/>
                  <w:numPr>
                    <w:numId w:val="110"/>
                  </w:numPr>
                  <w:ind w:left="360" w:hanging="360"/>
                  <w:jc w:val="right"/>
                </w:pPr>
              </w:pPrChange>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990" w:type="dxa"/>
          </w:tcPr>
          <w:p w14:paraId="555DC3BF" w14:textId="77777777" w:rsidR="00E6726D" w:rsidRPr="00CF1A9C" w:rsidRDefault="00E6726D" w:rsidP="00F03BD2">
            <w:pPr>
              <w:pStyle w:val="NormalIndent"/>
              <w:rPr>
                <w:iCs w:val="0"/>
              </w:rPr>
            </w:pPr>
            <w:r w:rsidRPr="00CF1A9C">
              <w:t>int</w:t>
            </w:r>
          </w:p>
        </w:tc>
        <w:tc>
          <w:tcPr>
            <w:tcW w:w="1019" w:type="dxa"/>
          </w:tcPr>
          <w:p w14:paraId="092B551A" w14:textId="77777777" w:rsidR="00E6726D" w:rsidRPr="00CF1A9C" w:rsidRDefault="00E6726D" w:rsidP="00F03BD2">
            <w:pPr>
              <w:pStyle w:val="NormalIndent"/>
              <w:rPr>
                <w:iCs w:val="0"/>
              </w:rPr>
            </w:pPr>
          </w:p>
        </w:tc>
        <w:tc>
          <w:tcPr>
            <w:tcW w:w="871" w:type="dxa"/>
          </w:tcPr>
          <w:p w14:paraId="5E6C6A56" w14:textId="77777777" w:rsidR="00E6726D" w:rsidRPr="00CF1A9C" w:rsidRDefault="00E6726D" w:rsidP="00F03BD2">
            <w:pPr>
              <w:pStyle w:val="NormalIndent"/>
              <w:rPr>
                <w:iCs w:val="0"/>
              </w:rPr>
            </w:pPr>
            <w:r w:rsidRPr="009D0050">
              <w:t>private</w:t>
            </w:r>
          </w:p>
        </w:tc>
        <w:tc>
          <w:tcPr>
            <w:tcW w:w="315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F03BD2">
        <w:tc>
          <w:tcPr>
            <w:tcW w:w="562" w:type="dxa"/>
          </w:tcPr>
          <w:p w14:paraId="4D0ED309" w14:textId="77777777" w:rsidR="00E6726D" w:rsidRPr="00920860" w:rsidRDefault="00E6726D" w:rsidP="00D77317">
            <w:pPr>
              <w:pStyle w:val="comment"/>
              <w:numPr>
                <w:ilvl w:val="0"/>
                <w:numId w:val="109"/>
              </w:numPr>
              <w:jc w:val="right"/>
              <w:rPr>
                <w:rFonts w:ascii="Times New Roman" w:hAnsi="Times New Roman" w:cs="Times New Roman"/>
                <w:i w:val="0"/>
                <w:color w:val="000000" w:themeColor="text1"/>
                <w:sz w:val="22"/>
                <w:szCs w:val="22"/>
              </w:rPr>
              <w:pPrChange w:id="771" w:author="Ngọc Mạnh Lưu" w:date="2015-12-13T23:56:00Z">
                <w:pPr>
                  <w:pStyle w:val="comment"/>
                  <w:numPr>
                    <w:numId w:val="110"/>
                  </w:numPr>
                  <w:ind w:left="360" w:hanging="360"/>
                  <w:jc w:val="right"/>
                </w:pPr>
              </w:pPrChange>
            </w:pPr>
          </w:p>
        </w:tc>
        <w:tc>
          <w:tcPr>
            <w:tcW w:w="1773" w:type="dxa"/>
          </w:tcPr>
          <w:p w14:paraId="4CC2DDFF" w14:textId="77777777" w:rsidR="00E6726D" w:rsidRPr="00CF1A9C" w:rsidRDefault="00E6726D" w:rsidP="00F03BD2">
            <w:pPr>
              <w:pStyle w:val="NormalIndent"/>
              <w:rPr>
                <w:iCs w:val="0"/>
              </w:rPr>
            </w:pPr>
            <w:r w:rsidRPr="00CF1A9C">
              <w:t>ProjectID</w:t>
            </w:r>
          </w:p>
        </w:tc>
        <w:tc>
          <w:tcPr>
            <w:tcW w:w="990" w:type="dxa"/>
          </w:tcPr>
          <w:p w14:paraId="6ACB531B" w14:textId="77777777" w:rsidR="00E6726D" w:rsidRPr="00CF1A9C" w:rsidRDefault="00E6726D" w:rsidP="00F03BD2">
            <w:pPr>
              <w:pStyle w:val="NormalIndent"/>
              <w:rPr>
                <w:iCs w:val="0"/>
              </w:rPr>
            </w:pPr>
            <w:r w:rsidRPr="00CF1A9C">
              <w:t>int</w:t>
            </w:r>
          </w:p>
        </w:tc>
        <w:tc>
          <w:tcPr>
            <w:tcW w:w="1019" w:type="dxa"/>
          </w:tcPr>
          <w:p w14:paraId="154019FD" w14:textId="77777777" w:rsidR="00E6726D" w:rsidRPr="00CF1A9C" w:rsidRDefault="00E6726D" w:rsidP="00F03BD2">
            <w:pPr>
              <w:pStyle w:val="NormalIndent"/>
              <w:rPr>
                <w:iCs w:val="0"/>
              </w:rPr>
            </w:pPr>
          </w:p>
        </w:tc>
        <w:tc>
          <w:tcPr>
            <w:tcW w:w="871" w:type="dxa"/>
          </w:tcPr>
          <w:p w14:paraId="5731B708" w14:textId="77777777" w:rsidR="00E6726D" w:rsidRPr="00CF1A9C" w:rsidRDefault="00E6726D" w:rsidP="00F03BD2">
            <w:pPr>
              <w:pStyle w:val="NormalIndent"/>
              <w:rPr>
                <w:iCs w:val="0"/>
              </w:rPr>
            </w:pPr>
            <w:r w:rsidRPr="009D0050">
              <w:t>private</w:t>
            </w:r>
          </w:p>
        </w:tc>
        <w:tc>
          <w:tcPr>
            <w:tcW w:w="315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F03BD2">
        <w:tc>
          <w:tcPr>
            <w:tcW w:w="562" w:type="dxa"/>
          </w:tcPr>
          <w:p w14:paraId="55977C1B" w14:textId="77777777" w:rsidR="00E6726D" w:rsidRPr="00920860" w:rsidRDefault="00E6726D" w:rsidP="00D77317">
            <w:pPr>
              <w:pStyle w:val="comment"/>
              <w:numPr>
                <w:ilvl w:val="0"/>
                <w:numId w:val="109"/>
              </w:numPr>
              <w:jc w:val="right"/>
              <w:rPr>
                <w:rFonts w:ascii="Times New Roman" w:hAnsi="Times New Roman" w:cs="Times New Roman"/>
                <w:i w:val="0"/>
                <w:color w:val="000000" w:themeColor="text1"/>
                <w:sz w:val="22"/>
                <w:szCs w:val="22"/>
              </w:rPr>
              <w:pPrChange w:id="772" w:author="Ngọc Mạnh Lưu" w:date="2015-12-13T23:56:00Z">
                <w:pPr>
                  <w:pStyle w:val="comment"/>
                  <w:numPr>
                    <w:numId w:val="110"/>
                  </w:numPr>
                  <w:ind w:left="360" w:hanging="360"/>
                  <w:jc w:val="right"/>
                </w:pPr>
              </w:pPrChange>
            </w:pPr>
          </w:p>
        </w:tc>
        <w:tc>
          <w:tcPr>
            <w:tcW w:w="1773" w:type="dxa"/>
          </w:tcPr>
          <w:p w14:paraId="2F80EF67" w14:textId="77777777" w:rsidR="00E6726D" w:rsidRPr="00CF1A9C" w:rsidRDefault="00E6726D" w:rsidP="00F03BD2">
            <w:pPr>
              <w:pStyle w:val="NormalIndent"/>
              <w:rPr>
                <w:iCs w:val="0"/>
              </w:rPr>
            </w:pPr>
            <w:r w:rsidRPr="00CF1A9C">
              <w:t>UserID</w:t>
            </w:r>
          </w:p>
        </w:tc>
        <w:tc>
          <w:tcPr>
            <w:tcW w:w="990" w:type="dxa"/>
          </w:tcPr>
          <w:p w14:paraId="006D02DC" w14:textId="77777777" w:rsidR="00E6726D" w:rsidRPr="00CF1A9C" w:rsidRDefault="00E6726D" w:rsidP="00F03BD2">
            <w:pPr>
              <w:pStyle w:val="NormalIndent"/>
              <w:rPr>
                <w:iCs w:val="0"/>
              </w:rPr>
            </w:pPr>
            <w:r w:rsidRPr="00CF1A9C">
              <w:t>int</w:t>
            </w:r>
          </w:p>
        </w:tc>
        <w:tc>
          <w:tcPr>
            <w:tcW w:w="1019" w:type="dxa"/>
          </w:tcPr>
          <w:p w14:paraId="71136D7D" w14:textId="77777777" w:rsidR="00E6726D" w:rsidRPr="00CF1A9C" w:rsidRDefault="00E6726D" w:rsidP="00F03BD2">
            <w:pPr>
              <w:pStyle w:val="NormalIndent"/>
              <w:rPr>
                <w:iCs w:val="0"/>
              </w:rPr>
            </w:pPr>
          </w:p>
        </w:tc>
        <w:tc>
          <w:tcPr>
            <w:tcW w:w="871" w:type="dxa"/>
          </w:tcPr>
          <w:p w14:paraId="115C3DC4" w14:textId="77777777" w:rsidR="00E6726D" w:rsidRPr="00CF1A9C" w:rsidRDefault="00E6726D" w:rsidP="00F03BD2">
            <w:pPr>
              <w:pStyle w:val="NormalIndent"/>
              <w:rPr>
                <w:iCs w:val="0"/>
              </w:rPr>
            </w:pPr>
            <w:r w:rsidRPr="009D0050">
              <w:t>private</w:t>
            </w:r>
          </w:p>
        </w:tc>
        <w:tc>
          <w:tcPr>
            <w:tcW w:w="315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F03BD2">
        <w:tc>
          <w:tcPr>
            <w:tcW w:w="562" w:type="dxa"/>
          </w:tcPr>
          <w:p w14:paraId="50ECAFFC" w14:textId="77777777" w:rsidR="00E6726D" w:rsidRPr="00920860" w:rsidRDefault="00E6726D" w:rsidP="00D77317">
            <w:pPr>
              <w:pStyle w:val="comment"/>
              <w:numPr>
                <w:ilvl w:val="0"/>
                <w:numId w:val="109"/>
              </w:numPr>
              <w:jc w:val="right"/>
              <w:rPr>
                <w:rFonts w:ascii="Times New Roman" w:hAnsi="Times New Roman" w:cs="Times New Roman"/>
                <w:i w:val="0"/>
                <w:color w:val="000000" w:themeColor="text1"/>
                <w:sz w:val="22"/>
                <w:szCs w:val="22"/>
              </w:rPr>
              <w:pPrChange w:id="773" w:author="Ngọc Mạnh Lưu" w:date="2015-12-13T23:56:00Z">
                <w:pPr>
                  <w:pStyle w:val="comment"/>
                  <w:numPr>
                    <w:numId w:val="110"/>
                  </w:numPr>
                  <w:ind w:left="360" w:hanging="360"/>
                  <w:jc w:val="right"/>
                </w:pPr>
              </w:pPrChange>
            </w:pPr>
          </w:p>
        </w:tc>
        <w:tc>
          <w:tcPr>
            <w:tcW w:w="1773" w:type="dxa"/>
          </w:tcPr>
          <w:p w14:paraId="232835A2" w14:textId="77777777" w:rsidR="00E6726D" w:rsidRPr="00CF1A9C" w:rsidRDefault="00E6726D" w:rsidP="00F03BD2">
            <w:pPr>
              <w:pStyle w:val="NormalIndent"/>
              <w:rPr>
                <w:iCs w:val="0"/>
              </w:rPr>
            </w:pPr>
            <w:r>
              <w:t>Subject</w:t>
            </w:r>
          </w:p>
        </w:tc>
        <w:tc>
          <w:tcPr>
            <w:tcW w:w="990" w:type="dxa"/>
          </w:tcPr>
          <w:p w14:paraId="589E4E95" w14:textId="77777777" w:rsidR="00E6726D" w:rsidRPr="00CF1A9C" w:rsidRDefault="00E6726D" w:rsidP="00F03BD2">
            <w:pPr>
              <w:pStyle w:val="NormalIndent"/>
              <w:rPr>
                <w:iCs w:val="0"/>
              </w:rPr>
            </w:pPr>
            <w:r>
              <w:t>String</w:t>
            </w:r>
          </w:p>
        </w:tc>
        <w:tc>
          <w:tcPr>
            <w:tcW w:w="1019" w:type="dxa"/>
          </w:tcPr>
          <w:p w14:paraId="4C3995F3" w14:textId="77777777" w:rsidR="00E6726D" w:rsidRPr="00CF1A9C" w:rsidRDefault="00E6726D" w:rsidP="00F03BD2">
            <w:pPr>
              <w:pStyle w:val="NormalIndent"/>
              <w:rPr>
                <w:iCs w:val="0"/>
              </w:rPr>
            </w:pPr>
          </w:p>
        </w:tc>
        <w:tc>
          <w:tcPr>
            <w:tcW w:w="871" w:type="dxa"/>
          </w:tcPr>
          <w:p w14:paraId="583A73BA" w14:textId="77777777" w:rsidR="00E6726D" w:rsidRDefault="00E6726D" w:rsidP="00F03BD2">
            <w:pPr>
              <w:pStyle w:val="NormalIndent"/>
              <w:rPr>
                <w:iCs w:val="0"/>
              </w:rPr>
            </w:pPr>
            <w:r w:rsidRPr="009D0050">
              <w:t>private</w:t>
            </w:r>
          </w:p>
        </w:tc>
        <w:tc>
          <w:tcPr>
            <w:tcW w:w="315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F03BD2">
        <w:tc>
          <w:tcPr>
            <w:tcW w:w="562" w:type="dxa"/>
          </w:tcPr>
          <w:p w14:paraId="712BBCB9" w14:textId="77777777" w:rsidR="00E6726D" w:rsidRPr="00920860" w:rsidRDefault="00E6726D" w:rsidP="00D77317">
            <w:pPr>
              <w:pStyle w:val="comment"/>
              <w:numPr>
                <w:ilvl w:val="0"/>
                <w:numId w:val="109"/>
              </w:numPr>
              <w:jc w:val="both"/>
              <w:rPr>
                <w:rFonts w:ascii="Times New Roman" w:hAnsi="Times New Roman" w:cs="Times New Roman"/>
                <w:i w:val="0"/>
                <w:color w:val="000000" w:themeColor="text1"/>
                <w:sz w:val="22"/>
                <w:szCs w:val="22"/>
              </w:rPr>
              <w:pPrChange w:id="774" w:author="Ngọc Mạnh Lưu" w:date="2015-12-13T23:56:00Z">
                <w:pPr>
                  <w:pStyle w:val="comment"/>
                  <w:numPr>
                    <w:numId w:val="110"/>
                  </w:numPr>
                  <w:ind w:left="360" w:hanging="360"/>
                  <w:jc w:val="both"/>
                </w:pPr>
              </w:pPrChange>
            </w:pPr>
          </w:p>
        </w:tc>
        <w:tc>
          <w:tcPr>
            <w:tcW w:w="1773" w:type="dxa"/>
          </w:tcPr>
          <w:p w14:paraId="35F3FB25" w14:textId="77777777" w:rsidR="00E6726D" w:rsidRPr="00CF1A9C" w:rsidRDefault="00E6726D" w:rsidP="00F03BD2">
            <w:pPr>
              <w:pStyle w:val="NormalIndent"/>
              <w:rPr>
                <w:iCs w:val="0"/>
              </w:rPr>
            </w:pPr>
            <w:r w:rsidRPr="00CF1A9C">
              <w:t>ReportContent</w:t>
            </w:r>
          </w:p>
        </w:tc>
        <w:tc>
          <w:tcPr>
            <w:tcW w:w="990" w:type="dxa"/>
          </w:tcPr>
          <w:p w14:paraId="6BF690AE" w14:textId="77777777" w:rsidR="00E6726D" w:rsidRPr="00CF1A9C" w:rsidRDefault="00E6726D" w:rsidP="00F03BD2">
            <w:pPr>
              <w:pStyle w:val="NormalIndent"/>
              <w:rPr>
                <w:iCs w:val="0"/>
              </w:rPr>
            </w:pPr>
            <w:r w:rsidRPr="00CF1A9C">
              <w:t>String</w:t>
            </w:r>
          </w:p>
        </w:tc>
        <w:tc>
          <w:tcPr>
            <w:tcW w:w="1019" w:type="dxa"/>
          </w:tcPr>
          <w:p w14:paraId="6D196609" w14:textId="77777777" w:rsidR="00E6726D" w:rsidRPr="00CF1A9C" w:rsidRDefault="00E6726D" w:rsidP="00F03BD2">
            <w:pPr>
              <w:pStyle w:val="NormalIndent"/>
              <w:rPr>
                <w:iCs w:val="0"/>
              </w:rPr>
            </w:pPr>
          </w:p>
        </w:tc>
        <w:tc>
          <w:tcPr>
            <w:tcW w:w="871" w:type="dxa"/>
          </w:tcPr>
          <w:p w14:paraId="026C46CF" w14:textId="77777777" w:rsidR="00E6726D" w:rsidRPr="00CF1A9C" w:rsidRDefault="00E6726D" w:rsidP="00F03BD2">
            <w:pPr>
              <w:pStyle w:val="NormalIndent"/>
              <w:rPr>
                <w:iCs w:val="0"/>
              </w:rPr>
            </w:pPr>
            <w:r w:rsidRPr="009D0050">
              <w:t>private</w:t>
            </w:r>
          </w:p>
        </w:tc>
        <w:tc>
          <w:tcPr>
            <w:tcW w:w="315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F03BD2">
        <w:tc>
          <w:tcPr>
            <w:tcW w:w="562" w:type="dxa"/>
          </w:tcPr>
          <w:p w14:paraId="582AB173" w14:textId="77777777" w:rsidR="00E6726D" w:rsidRPr="00920860" w:rsidRDefault="00E6726D" w:rsidP="00D77317">
            <w:pPr>
              <w:pStyle w:val="comment"/>
              <w:numPr>
                <w:ilvl w:val="0"/>
                <w:numId w:val="109"/>
              </w:numPr>
              <w:jc w:val="both"/>
              <w:rPr>
                <w:rFonts w:ascii="Times New Roman" w:hAnsi="Times New Roman" w:cs="Times New Roman"/>
                <w:i w:val="0"/>
                <w:color w:val="000000" w:themeColor="text1"/>
                <w:sz w:val="22"/>
                <w:szCs w:val="22"/>
              </w:rPr>
              <w:pPrChange w:id="775" w:author="Ngọc Mạnh Lưu" w:date="2015-12-13T23:56:00Z">
                <w:pPr>
                  <w:pStyle w:val="comment"/>
                  <w:numPr>
                    <w:numId w:val="110"/>
                  </w:numPr>
                  <w:ind w:left="360" w:hanging="360"/>
                  <w:jc w:val="both"/>
                </w:pPr>
              </w:pPrChange>
            </w:pPr>
          </w:p>
        </w:tc>
        <w:tc>
          <w:tcPr>
            <w:tcW w:w="1773" w:type="dxa"/>
          </w:tcPr>
          <w:p w14:paraId="78E67319" w14:textId="77777777" w:rsidR="00E6726D" w:rsidRPr="00CF1A9C" w:rsidRDefault="00E6726D" w:rsidP="00F03BD2">
            <w:pPr>
              <w:pStyle w:val="NormalIndent"/>
              <w:rPr>
                <w:iCs w:val="0"/>
              </w:rPr>
            </w:pPr>
            <w:r w:rsidRPr="00CF1A9C">
              <w:t>ReportDate</w:t>
            </w:r>
          </w:p>
        </w:tc>
        <w:tc>
          <w:tcPr>
            <w:tcW w:w="990" w:type="dxa"/>
          </w:tcPr>
          <w:p w14:paraId="3BDA7C9F" w14:textId="77777777" w:rsidR="00E6726D" w:rsidRPr="00CF1A9C" w:rsidRDefault="00E6726D" w:rsidP="00F03BD2">
            <w:pPr>
              <w:pStyle w:val="NormalIndent"/>
              <w:rPr>
                <w:iCs w:val="0"/>
              </w:rPr>
            </w:pPr>
            <w:r w:rsidRPr="00CF1A9C">
              <w:t>datetime</w:t>
            </w:r>
          </w:p>
        </w:tc>
        <w:tc>
          <w:tcPr>
            <w:tcW w:w="1019" w:type="dxa"/>
          </w:tcPr>
          <w:p w14:paraId="47EBA106" w14:textId="77777777" w:rsidR="00E6726D" w:rsidRPr="00CF1A9C" w:rsidRDefault="00E6726D" w:rsidP="00F03BD2">
            <w:pPr>
              <w:pStyle w:val="NormalIndent"/>
              <w:rPr>
                <w:iCs w:val="0"/>
              </w:rPr>
            </w:pPr>
          </w:p>
        </w:tc>
        <w:tc>
          <w:tcPr>
            <w:tcW w:w="871" w:type="dxa"/>
          </w:tcPr>
          <w:p w14:paraId="358D4509" w14:textId="77777777" w:rsidR="00E6726D" w:rsidRPr="00CF1A9C" w:rsidRDefault="00E6726D" w:rsidP="00F03BD2">
            <w:pPr>
              <w:pStyle w:val="NormalIndent"/>
              <w:rPr>
                <w:iCs w:val="0"/>
              </w:rPr>
            </w:pPr>
            <w:r w:rsidRPr="009D0050">
              <w:t>private</w:t>
            </w:r>
          </w:p>
        </w:tc>
        <w:tc>
          <w:tcPr>
            <w:tcW w:w="315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F03BD2">
        <w:tc>
          <w:tcPr>
            <w:tcW w:w="562" w:type="dxa"/>
          </w:tcPr>
          <w:p w14:paraId="219FDA65" w14:textId="77777777" w:rsidR="00E6726D" w:rsidRPr="00920860" w:rsidRDefault="00E6726D" w:rsidP="00D77317">
            <w:pPr>
              <w:pStyle w:val="comment"/>
              <w:numPr>
                <w:ilvl w:val="0"/>
                <w:numId w:val="109"/>
              </w:numPr>
              <w:jc w:val="both"/>
              <w:rPr>
                <w:rFonts w:ascii="Times New Roman" w:hAnsi="Times New Roman" w:cs="Times New Roman"/>
                <w:i w:val="0"/>
                <w:color w:val="000000" w:themeColor="text1"/>
                <w:sz w:val="22"/>
                <w:szCs w:val="22"/>
              </w:rPr>
              <w:pPrChange w:id="776" w:author="Ngọc Mạnh Lưu" w:date="2015-12-13T23:56:00Z">
                <w:pPr>
                  <w:pStyle w:val="comment"/>
                  <w:numPr>
                    <w:numId w:val="110"/>
                  </w:numPr>
                  <w:ind w:left="360" w:hanging="360"/>
                  <w:jc w:val="both"/>
                </w:pPr>
              </w:pPrChange>
            </w:pPr>
          </w:p>
        </w:tc>
        <w:tc>
          <w:tcPr>
            <w:tcW w:w="1773" w:type="dxa"/>
          </w:tcPr>
          <w:p w14:paraId="0C8A2744" w14:textId="77777777" w:rsidR="00E6726D" w:rsidRPr="00CF1A9C" w:rsidRDefault="00E6726D" w:rsidP="00F03BD2">
            <w:pPr>
              <w:pStyle w:val="NormalIndent"/>
              <w:rPr>
                <w:iCs w:val="0"/>
              </w:rPr>
            </w:pPr>
            <w:r w:rsidRPr="00CF1A9C">
              <w:t>Status</w:t>
            </w:r>
          </w:p>
        </w:tc>
        <w:tc>
          <w:tcPr>
            <w:tcW w:w="990" w:type="dxa"/>
          </w:tcPr>
          <w:p w14:paraId="2B1115A0" w14:textId="77777777" w:rsidR="00E6726D" w:rsidRPr="00CF1A9C" w:rsidRDefault="00E6726D" w:rsidP="00F03BD2">
            <w:pPr>
              <w:pStyle w:val="NormalIndent"/>
              <w:rPr>
                <w:iCs w:val="0"/>
              </w:rPr>
            </w:pPr>
            <w:r w:rsidRPr="00CF1A9C">
              <w:t>String</w:t>
            </w:r>
          </w:p>
        </w:tc>
        <w:tc>
          <w:tcPr>
            <w:tcW w:w="1019" w:type="dxa"/>
          </w:tcPr>
          <w:p w14:paraId="49775E43" w14:textId="77777777" w:rsidR="00E6726D" w:rsidRPr="00CF1A9C" w:rsidRDefault="00E6726D" w:rsidP="00F03BD2">
            <w:pPr>
              <w:pStyle w:val="NormalIndent"/>
              <w:rPr>
                <w:iCs w:val="0"/>
              </w:rPr>
            </w:pPr>
            <w:r>
              <w:rPr>
                <w:iCs w:val="0"/>
              </w:rPr>
              <w:t>new</w:t>
            </w:r>
          </w:p>
        </w:tc>
        <w:tc>
          <w:tcPr>
            <w:tcW w:w="871" w:type="dxa"/>
          </w:tcPr>
          <w:p w14:paraId="03680098" w14:textId="77777777" w:rsidR="00E6726D" w:rsidRPr="00CF1A9C" w:rsidRDefault="00E6726D" w:rsidP="00F03BD2">
            <w:pPr>
              <w:pStyle w:val="NormalIndent"/>
              <w:rPr>
                <w:iCs w:val="0"/>
              </w:rPr>
            </w:pPr>
            <w:r w:rsidRPr="009D0050">
              <w:t>private</w:t>
            </w:r>
          </w:p>
        </w:tc>
        <w:tc>
          <w:tcPr>
            <w:tcW w:w="315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bl>
    <w:p w14:paraId="14EB448C" w14:textId="77777777" w:rsidR="00E6726D" w:rsidRDefault="00E6726D" w:rsidP="00E6726D">
      <w:pPr>
        <w:pStyle w:val="Table4-1"/>
      </w:pPr>
      <w:r>
        <w:t>ReportProject Model</w:t>
      </w:r>
    </w:p>
    <w:p w14:paraId="20B17106" w14:textId="77777777" w:rsidR="00E6726D" w:rsidRDefault="00E6726D" w:rsidP="00E6726D">
      <w:pPr>
        <w:pStyle w:val="Heading6"/>
      </w:pPr>
      <w:r>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2ED62D64" w14:textId="77777777" w:rsidTr="00F03BD2">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99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1019"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871"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315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F03BD2">
        <w:tc>
          <w:tcPr>
            <w:tcW w:w="562" w:type="dxa"/>
          </w:tcPr>
          <w:p w14:paraId="69982859" w14:textId="77777777" w:rsidR="00E6726D" w:rsidRPr="00920860" w:rsidRDefault="00E6726D" w:rsidP="00D77317">
            <w:pPr>
              <w:pStyle w:val="comment"/>
              <w:numPr>
                <w:ilvl w:val="0"/>
                <w:numId w:val="108"/>
              </w:numPr>
              <w:jc w:val="right"/>
              <w:rPr>
                <w:rFonts w:ascii="Times New Roman" w:hAnsi="Times New Roman" w:cs="Times New Roman"/>
                <w:i w:val="0"/>
                <w:color w:val="000000" w:themeColor="text1"/>
                <w:sz w:val="22"/>
                <w:szCs w:val="22"/>
              </w:rPr>
              <w:pPrChange w:id="777" w:author="Ngọc Mạnh Lưu" w:date="2015-12-13T23:56:00Z">
                <w:pPr>
                  <w:pStyle w:val="comment"/>
                  <w:numPr>
                    <w:numId w:val="109"/>
                  </w:numPr>
                  <w:ind w:left="360" w:hanging="360"/>
                  <w:jc w:val="right"/>
                </w:pPr>
              </w:pPrChange>
            </w:pPr>
          </w:p>
        </w:tc>
        <w:tc>
          <w:tcPr>
            <w:tcW w:w="1773" w:type="dxa"/>
          </w:tcPr>
          <w:p w14:paraId="0D50C211" w14:textId="77777777" w:rsidR="00E6726D" w:rsidRPr="009071C7" w:rsidRDefault="00E6726D" w:rsidP="00F03BD2">
            <w:pPr>
              <w:pStyle w:val="NormalIndent"/>
              <w:rPr>
                <w:iCs w:val="0"/>
              </w:rPr>
            </w:pPr>
            <w:r w:rsidRPr="009071C7">
              <w:t>RemindID</w:t>
            </w:r>
          </w:p>
        </w:tc>
        <w:tc>
          <w:tcPr>
            <w:tcW w:w="990" w:type="dxa"/>
          </w:tcPr>
          <w:p w14:paraId="6E31B095" w14:textId="77777777" w:rsidR="00E6726D" w:rsidRPr="009071C7" w:rsidRDefault="00E6726D" w:rsidP="00F03BD2">
            <w:pPr>
              <w:pStyle w:val="NormalIndent"/>
              <w:rPr>
                <w:iCs w:val="0"/>
              </w:rPr>
            </w:pPr>
            <w:r w:rsidRPr="009071C7">
              <w:t>int</w:t>
            </w:r>
          </w:p>
        </w:tc>
        <w:tc>
          <w:tcPr>
            <w:tcW w:w="1019" w:type="dxa"/>
          </w:tcPr>
          <w:p w14:paraId="03503CFE" w14:textId="77777777" w:rsidR="00E6726D" w:rsidRPr="009071C7" w:rsidRDefault="00E6726D" w:rsidP="00F03BD2">
            <w:pPr>
              <w:pStyle w:val="NormalIndent"/>
              <w:rPr>
                <w:iCs w:val="0"/>
              </w:rPr>
            </w:pPr>
          </w:p>
        </w:tc>
        <w:tc>
          <w:tcPr>
            <w:tcW w:w="871" w:type="dxa"/>
          </w:tcPr>
          <w:p w14:paraId="38408F4D" w14:textId="77777777" w:rsidR="00E6726D" w:rsidRPr="009071C7" w:rsidRDefault="00E6726D" w:rsidP="00F03BD2">
            <w:pPr>
              <w:pStyle w:val="NormalIndent"/>
              <w:rPr>
                <w:iCs w:val="0"/>
              </w:rPr>
            </w:pPr>
            <w:r w:rsidRPr="001756F1">
              <w:t>private</w:t>
            </w:r>
          </w:p>
        </w:tc>
        <w:tc>
          <w:tcPr>
            <w:tcW w:w="315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F03BD2">
        <w:tc>
          <w:tcPr>
            <w:tcW w:w="562" w:type="dxa"/>
          </w:tcPr>
          <w:p w14:paraId="4AA6A16E" w14:textId="77777777" w:rsidR="00E6726D" w:rsidRPr="00920860" w:rsidRDefault="00E6726D" w:rsidP="00D77317">
            <w:pPr>
              <w:pStyle w:val="comment"/>
              <w:numPr>
                <w:ilvl w:val="0"/>
                <w:numId w:val="108"/>
              </w:numPr>
              <w:jc w:val="right"/>
              <w:rPr>
                <w:rFonts w:ascii="Times New Roman" w:hAnsi="Times New Roman" w:cs="Times New Roman"/>
                <w:i w:val="0"/>
                <w:color w:val="000000" w:themeColor="text1"/>
                <w:sz w:val="22"/>
                <w:szCs w:val="22"/>
              </w:rPr>
              <w:pPrChange w:id="778" w:author="Ngọc Mạnh Lưu" w:date="2015-12-13T23:56:00Z">
                <w:pPr>
                  <w:pStyle w:val="comment"/>
                  <w:numPr>
                    <w:numId w:val="109"/>
                  </w:numPr>
                  <w:ind w:left="360" w:hanging="360"/>
                  <w:jc w:val="right"/>
                </w:pPr>
              </w:pPrChange>
            </w:pPr>
          </w:p>
        </w:tc>
        <w:tc>
          <w:tcPr>
            <w:tcW w:w="1773" w:type="dxa"/>
          </w:tcPr>
          <w:p w14:paraId="758BDAAA" w14:textId="77777777" w:rsidR="00E6726D" w:rsidRPr="009071C7" w:rsidRDefault="00E6726D" w:rsidP="00F03BD2">
            <w:pPr>
              <w:pStyle w:val="NormalIndent"/>
              <w:rPr>
                <w:iCs w:val="0"/>
              </w:rPr>
            </w:pPr>
            <w:r w:rsidRPr="009071C7">
              <w:t>ProjectID</w:t>
            </w:r>
          </w:p>
        </w:tc>
        <w:tc>
          <w:tcPr>
            <w:tcW w:w="990" w:type="dxa"/>
          </w:tcPr>
          <w:p w14:paraId="1150A692" w14:textId="77777777" w:rsidR="00E6726D" w:rsidRPr="009071C7" w:rsidRDefault="00E6726D" w:rsidP="00F03BD2">
            <w:pPr>
              <w:pStyle w:val="NormalIndent"/>
              <w:rPr>
                <w:iCs w:val="0"/>
              </w:rPr>
            </w:pPr>
            <w:r w:rsidRPr="009071C7">
              <w:t>int</w:t>
            </w:r>
          </w:p>
        </w:tc>
        <w:tc>
          <w:tcPr>
            <w:tcW w:w="1019" w:type="dxa"/>
          </w:tcPr>
          <w:p w14:paraId="5E12D76D" w14:textId="77777777" w:rsidR="00E6726D" w:rsidRPr="009071C7" w:rsidRDefault="00E6726D" w:rsidP="00F03BD2">
            <w:pPr>
              <w:pStyle w:val="NormalIndent"/>
              <w:rPr>
                <w:iCs w:val="0"/>
              </w:rPr>
            </w:pPr>
          </w:p>
        </w:tc>
        <w:tc>
          <w:tcPr>
            <w:tcW w:w="871" w:type="dxa"/>
          </w:tcPr>
          <w:p w14:paraId="13DF46C5" w14:textId="77777777" w:rsidR="00E6726D" w:rsidRPr="009071C7" w:rsidRDefault="00E6726D" w:rsidP="00F03BD2">
            <w:pPr>
              <w:pStyle w:val="NormalIndent"/>
              <w:rPr>
                <w:iCs w:val="0"/>
              </w:rPr>
            </w:pPr>
            <w:r w:rsidRPr="001756F1">
              <w:t>private</w:t>
            </w:r>
          </w:p>
        </w:tc>
        <w:tc>
          <w:tcPr>
            <w:tcW w:w="315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F03BD2">
        <w:tc>
          <w:tcPr>
            <w:tcW w:w="562" w:type="dxa"/>
          </w:tcPr>
          <w:p w14:paraId="2465D5DB" w14:textId="77777777" w:rsidR="00E6726D" w:rsidRPr="00920860" w:rsidRDefault="00E6726D" w:rsidP="00D77317">
            <w:pPr>
              <w:pStyle w:val="comment"/>
              <w:numPr>
                <w:ilvl w:val="0"/>
                <w:numId w:val="108"/>
              </w:numPr>
              <w:jc w:val="right"/>
              <w:rPr>
                <w:rFonts w:ascii="Times New Roman" w:hAnsi="Times New Roman" w:cs="Times New Roman"/>
                <w:i w:val="0"/>
                <w:color w:val="000000" w:themeColor="text1"/>
                <w:sz w:val="22"/>
                <w:szCs w:val="22"/>
              </w:rPr>
              <w:pPrChange w:id="779" w:author="Ngọc Mạnh Lưu" w:date="2015-12-13T23:56:00Z">
                <w:pPr>
                  <w:pStyle w:val="comment"/>
                  <w:numPr>
                    <w:numId w:val="109"/>
                  </w:numPr>
                  <w:ind w:left="360" w:hanging="360"/>
                  <w:jc w:val="right"/>
                </w:pPr>
              </w:pPrChange>
            </w:pPr>
          </w:p>
        </w:tc>
        <w:tc>
          <w:tcPr>
            <w:tcW w:w="1773" w:type="dxa"/>
          </w:tcPr>
          <w:p w14:paraId="71C9EB0D" w14:textId="77777777" w:rsidR="00E6726D" w:rsidRPr="009071C7" w:rsidRDefault="00E6726D" w:rsidP="00F03BD2">
            <w:pPr>
              <w:pStyle w:val="NormalIndent"/>
              <w:rPr>
                <w:iCs w:val="0"/>
              </w:rPr>
            </w:pPr>
            <w:r w:rsidRPr="009071C7">
              <w:t>UserID</w:t>
            </w:r>
          </w:p>
        </w:tc>
        <w:tc>
          <w:tcPr>
            <w:tcW w:w="990" w:type="dxa"/>
          </w:tcPr>
          <w:p w14:paraId="6A4B5046" w14:textId="77777777" w:rsidR="00E6726D" w:rsidRPr="009071C7" w:rsidRDefault="00E6726D" w:rsidP="00F03BD2">
            <w:pPr>
              <w:pStyle w:val="NormalIndent"/>
              <w:rPr>
                <w:iCs w:val="0"/>
              </w:rPr>
            </w:pPr>
            <w:r w:rsidRPr="009071C7">
              <w:t>int</w:t>
            </w:r>
          </w:p>
        </w:tc>
        <w:tc>
          <w:tcPr>
            <w:tcW w:w="1019" w:type="dxa"/>
          </w:tcPr>
          <w:p w14:paraId="665385B0" w14:textId="77777777" w:rsidR="00E6726D" w:rsidRPr="009071C7" w:rsidRDefault="00E6726D" w:rsidP="00F03BD2">
            <w:pPr>
              <w:pStyle w:val="NormalIndent"/>
              <w:rPr>
                <w:iCs w:val="0"/>
              </w:rPr>
            </w:pPr>
          </w:p>
        </w:tc>
        <w:tc>
          <w:tcPr>
            <w:tcW w:w="871" w:type="dxa"/>
          </w:tcPr>
          <w:p w14:paraId="2D3C9F3C" w14:textId="77777777" w:rsidR="00E6726D" w:rsidRPr="009071C7" w:rsidRDefault="00E6726D" w:rsidP="00F03BD2">
            <w:pPr>
              <w:pStyle w:val="NormalIndent"/>
              <w:rPr>
                <w:iCs w:val="0"/>
              </w:rPr>
            </w:pPr>
            <w:r w:rsidRPr="001756F1">
              <w:t>private</w:t>
            </w:r>
          </w:p>
        </w:tc>
        <w:tc>
          <w:tcPr>
            <w:tcW w:w="3150" w:type="dxa"/>
          </w:tcPr>
          <w:p w14:paraId="09B582AA" w14:textId="77777777" w:rsidR="00E6726D" w:rsidRPr="009071C7" w:rsidRDefault="00E6726D" w:rsidP="00F03BD2">
            <w:pPr>
              <w:pStyle w:val="NormalIndent"/>
              <w:keepNext/>
              <w:rPr>
                <w:iCs w:val="0"/>
              </w:rPr>
            </w:pPr>
            <w:r w:rsidRPr="009071C7">
              <w:t xml:space="preserve">Remind’s </w:t>
            </w:r>
            <w:r>
              <w:t>user id</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63FF80B1" w14:textId="77777777" w:rsidTr="00F03BD2">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99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315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F03BD2">
        <w:tc>
          <w:tcPr>
            <w:tcW w:w="562" w:type="dxa"/>
          </w:tcPr>
          <w:p w14:paraId="5BF8E2B0" w14:textId="77777777" w:rsidR="00E6726D" w:rsidRPr="00920860" w:rsidRDefault="00E6726D" w:rsidP="00D77317">
            <w:pPr>
              <w:pStyle w:val="comment"/>
              <w:numPr>
                <w:ilvl w:val="0"/>
                <w:numId w:val="111"/>
              </w:numPr>
              <w:jc w:val="right"/>
              <w:rPr>
                <w:rFonts w:ascii="Times New Roman" w:hAnsi="Times New Roman" w:cs="Times New Roman"/>
                <w:i w:val="0"/>
                <w:color w:val="000000" w:themeColor="text1"/>
                <w:sz w:val="22"/>
                <w:szCs w:val="22"/>
              </w:rPr>
              <w:pPrChange w:id="780" w:author="Ngọc Mạnh Lưu" w:date="2015-12-13T23:56:00Z">
                <w:pPr>
                  <w:pStyle w:val="comment"/>
                  <w:numPr>
                    <w:numId w:val="112"/>
                  </w:numPr>
                  <w:ind w:left="360" w:hanging="360"/>
                  <w:jc w:val="right"/>
                </w:pPr>
              </w:pPrChange>
            </w:pPr>
          </w:p>
        </w:tc>
        <w:tc>
          <w:tcPr>
            <w:tcW w:w="1773" w:type="dxa"/>
          </w:tcPr>
          <w:p w14:paraId="761D525A" w14:textId="77777777" w:rsidR="00E6726D" w:rsidRPr="00C73CDD" w:rsidRDefault="00E6726D" w:rsidP="00F03BD2">
            <w:pPr>
              <w:pStyle w:val="NormalIndent"/>
              <w:rPr>
                <w:iCs w:val="0"/>
              </w:rPr>
            </w:pPr>
            <w:r w:rsidRPr="00C73CDD">
              <w:t>BackingID</w:t>
            </w:r>
          </w:p>
        </w:tc>
        <w:tc>
          <w:tcPr>
            <w:tcW w:w="99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315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F03BD2">
        <w:tc>
          <w:tcPr>
            <w:tcW w:w="562" w:type="dxa"/>
          </w:tcPr>
          <w:p w14:paraId="63C84EE5" w14:textId="77777777" w:rsidR="00E6726D" w:rsidRPr="00920860" w:rsidRDefault="00E6726D" w:rsidP="00D77317">
            <w:pPr>
              <w:pStyle w:val="comment"/>
              <w:numPr>
                <w:ilvl w:val="0"/>
                <w:numId w:val="111"/>
              </w:numPr>
              <w:jc w:val="right"/>
              <w:rPr>
                <w:rFonts w:ascii="Times New Roman" w:hAnsi="Times New Roman" w:cs="Times New Roman"/>
                <w:i w:val="0"/>
                <w:color w:val="000000" w:themeColor="text1"/>
                <w:sz w:val="22"/>
                <w:szCs w:val="22"/>
              </w:rPr>
              <w:pPrChange w:id="781" w:author="Ngọc Mạnh Lưu" w:date="2015-12-13T23:56:00Z">
                <w:pPr>
                  <w:pStyle w:val="comment"/>
                  <w:numPr>
                    <w:numId w:val="112"/>
                  </w:numPr>
                  <w:ind w:left="360" w:hanging="360"/>
                  <w:jc w:val="right"/>
                </w:pPr>
              </w:pPrChange>
            </w:pPr>
          </w:p>
        </w:tc>
        <w:tc>
          <w:tcPr>
            <w:tcW w:w="1773" w:type="dxa"/>
          </w:tcPr>
          <w:p w14:paraId="16878382" w14:textId="77777777" w:rsidR="00E6726D" w:rsidRPr="00C73CDD" w:rsidRDefault="00E6726D" w:rsidP="00F03BD2">
            <w:pPr>
              <w:pStyle w:val="NormalIndent"/>
              <w:rPr>
                <w:iCs w:val="0"/>
              </w:rPr>
            </w:pPr>
            <w:r w:rsidRPr="00C73CDD">
              <w:t>UserID</w:t>
            </w:r>
          </w:p>
        </w:tc>
        <w:tc>
          <w:tcPr>
            <w:tcW w:w="99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315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F03BD2">
        <w:tc>
          <w:tcPr>
            <w:tcW w:w="562" w:type="dxa"/>
          </w:tcPr>
          <w:p w14:paraId="3EB9E720" w14:textId="77777777" w:rsidR="00E6726D" w:rsidRPr="00920860" w:rsidRDefault="00E6726D" w:rsidP="00D77317">
            <w:pPr>
              <w:pStyle w:val="comment"/>
              <w:numPr>
                <w:ilvl w:val="0"/>
                <w:numId w:val="111"/>
              </w:numPr>
              <w:jc w:val="right"/>
              <w:rPr>
                <w:rFonts w:ascii="Times New Roman" w:hAnsi="Times New Roman" w:cs="Times New Roman"/>
                <w:i w:val="0"/>
                <w:color w:val="000000" w:themeColor="text1"/>
                <w:sz w:val="22"/>
                <w:szCs w:val="22"/>
              </w:rPr>
              <w:pPrChange w:id="782" w:author="Ngọc Mạnh Lưu" w:date="2015-12-13T23:56:00Z">
                <w:pPr>
                  <w:pStyle w:val="comment"/>
                  <w:numPr>
                    <w:numId w:val="112"/>
                  </w:numPr>
                  <w:ind w:left="360" w:hanging="360"/>
                  <w:jc w:val="right"/>
                </w:pPr>
              </w:pPrChange>
            </w:pPr>
          </w:p>
        </w:tc>
        <w:tc>
          <w:tcPr>
            <w:tcW w:w="1773" w:type="dxa"/>
          </w:tcPr>
          <w:p w14:paraId="7CE48585" w14:textId="77777777" w:rsidR="00E6726D" w:rsidRPr="00C73CDD" w:rsidRDefault="00E6726D" w:rsidP="00F03BD2">
            <w:pPr>
              <w:pStyle w:val="NormalIndent"/>
              <w:rPr>
                <w:iCs w:val="0"/>
              </w:rPr>
            </w:pPr>
            <w:r w:rsidRPr="00C73CDD">
              <w:t>ProjectID</w:t>
            </w:r>
          </w:p>
        </w:tc>
        <w:tc>
          <w:tcPr>
            <w:tcW w:w="99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315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F03BD2">
        <w:tc>
          <w:tcPr>
            <w:tcW w:w="562" w:type="dxa"/>
          </w:tcPr>
          <w:p w14:paraId="43833D51" w14:textId="77777777" w:rsidR="00E6726D" w:rsidRPr="00920860" w:rsidRDefault="00E6726D" w:rsidP="00D77317">
            <w:pPr>
              <w:pStyle w:val="comment"/>
              <w:numPr>
                <w:ilvl w:val="0"/>
                <w:numId w:val="111"/>
              </w:numPr>
              <w:jc w:val="right"/>
              <w:rPr>
                <w:rFonts w:ascii="Times New Roman" w:hAnsi="Times New Roman" w:cs="Times New Roman"/>
                <w:i w:val="0"/>
                <w:color w:val="000000" w:themeColor="text1"/>
                <w:sz w:val="22"/>
                <w:szCs w:val="22"/>
              </w:rPr>
              <w:pPrChange w:id="783" w:author="Ngọc Mạnh Lưu" w:date="2015-12-13T23:56:00Z">
                <w:pPr>
                  <w:pStyle w:val="comment"/>
                  <w:numPr>
                    <w:numId w:val="112"/>
                  </w:numPr>
                  <w:ind w:left="360" w:hanging="360"/>
                  <w:jc w:val="right"/>
                </w:pPr>
              </w:pPrChange>
            </w:pPr>
          </w:p>
        </w:tc>
        <w:tc>
          <w:tcPr>
            <w:tcW w:w="1773" w:type="dxa"/>
          </w:tcPr>
          <w:p w14:paraId="1CD42179" w14:textId="77777777" w:rsidR="00E6726D" w:rsidRPr="00C73CDD" w:rsidRDefault="00E6726D" w:rsidP="00F03BD2">
            <w:pPr>
              <w:pStyle w:val="NormalIndent"/>
              <w:rPr>
                <w:iCs w:val="0"/>
              </w:rPr>
            </w:pPr>
            <w:r w:rsidRPr="00C73CDD">
              <w:t>BackedDate</w:t>
            </w:r>
          </w:p>
        </w:tc>
        <w:tc>
          <w:tcPr>
            <w:tcW w:w="99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315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F03BD2">
        <w:tc>
          <w:tcPr>
            <w:tcW w:w="562" w:type="dxa"/>
          </w:tcPr>
          <w:p w14:paraId="27C5FB01" w14:textId="77777777" w:rsidR="00E6726D" w:rsidRPr="00920860" w:rsidRDefault="00E6726D" w:rsidP="00D77317">
            <w:pPr>
              <w:pStyle w:val="comment"/>
              <w:numPr>
                <w:ilvl w:val="0"/>
                <w:numId w:val="111"/>
              </w:numPr>
              <w:jc w:val="right"/>
              <w:rPr>
                <w:rFonts w:ascii="Times New Roman" w:hAnsi="Times New Roman" w:cs="Times New Roman"/>
                <w:i w:val="0"/>
                <w:color w:val="000000" w:themeColor="text1"/>
                <w:sz w:val="22"/>
                <w:szCs w:val="22"/>
              </w:rPr>
              <w:pPrChange w:id="784" w:author="Ngọc Mạnh Lưu" w:date="2015-12-13T23:56:00Z">
                <w:pPr>
                  <w:pStyle w:val="comment"/>
                  <w:numPr>
                    <w:numId w:val="112"/>
                  </w:numPr>
                  <w:ind w:left="360" w:hanging="360"/>
                  <w:jc w:val="right"/>
                </w:pPr>
              </w:pPrChange>
            </w:pPr>
          </w:p>
        </w:tc>
        <w:tc>
          <w:tcPr>
            <w:tcW w:w="1773" w:type="dxa"/>
          </w:tcPr>
          <w:p w14:paraId="713B11E7" w14:textId="77777777" w:rsidR="00E6726D" w:rsidRPr="00C73CDD" w:rsidRDefault="00E6726D" w:rsidP="00F03BD2">
            <w:pPr>
              <w:pStyle w:val="NormalIndent"/>
              <w:rPr>
                <w:iCs w:val="0"/>
              </w:rPr>
            </w:pPr>
            <w:r w:rsidRPr="00C73CDD">
              <w:t>Description</w:t>
            </w:r>
          </w:p>
        </w:tc>
        <w:tc>
          <w:tcPr>
            <w:tcW w:w="99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315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F03BD2">
        <w:tc>
          <w:tcPr>
            <w:tcW w:w="562" w:type="dxa"/>
          </w:tcPr>
          <w:p w14:paraId="0F593BBD" w14:textId="77777777" w:rsidR="00E6726D" w:rsidRPr="00920860" w:rsidRDefault="00E6726D" w:rsidP="00D77317">
            <w:pPr>
              <w:pStyle w:val="comment"/>
              <w:numPr>
                <w:ilvl w:val="0"/>
                <w:numId w:val="111"/>
              </w:numPr>
              <w:jc w:val="right"/>
              <w:rPr>
                <w:rFonts w:ascii="Times New Roman" w:hAnsi="Times New Roman" w:cs="Times New Roman"/>
                <w:i w:val="0"/>
                <w:color w:val="000000" w:themeColor="text1"/>
                <w:sz w:val="22"/>
                <w:szCs w:val="22"/>
              </w:rPr>
              <w:pPrChange w:id="785" w:author="Ngọc Mạnh Lưu" w:date="2015-12-13T23:56:00Z">
                <w:pPr>
                  <w:pStyle w:val="comment"/>
                  <w:numPr>
                    <w:numId w:val="112"/>
                  </w:numPr>
                  <w:ind w:left="360" w:hanging="360"/>
                  <w:jc w:val="right"/>
                </w:pPr>
              </w:pPrChange>
            </w:pPr>
          </w:p>
        </w:tc>
        <w:tc>
          <w:tcPr>
            <w:tcW w:w="1773" w:type="dxa"/>
          </w:tcPr>
          <w:p w14:paraId="6D556CE4" w14:textId="77777777" w:rsidR="00E6726D" w:rsidRPr="00C73CDD" w:rsidRDefault="00E6726D" w:rsidP="00F03BD2">
            <w:pPr>
              <w:pStyle w:val="NormalIndent"/>
              <w:rPr>
                <w:iCs w:val="0"/>
              </w:rPr>
            </w:pPr>
            <w:r w:rsidRPr="00C73CDD">
              <w:t>IsPublic</w:t>
            </w:r>
          </w:p>
        </w:tc>
        <w:tc>
          <w:tcPr>
            <w:tcW w:w="99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315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D77317">
            <w:pPr>
              <w:pStyle w:val="comment"/>
              <w:numPr>
                <w:ilvl w:val="0"/>
                <w:numId w:val="112"/>
              </w:numPr>
              <w:jc w:val="right"/>
              <w:rPr>
                <w:rFonts w:ascii="Times New Roman" w:hAnsi="Times New Roman" w:cs="Times New Roman"/>
                <w:i w:val="0"/>
                <w:color w:val="000000" w:themeColor="text1"/>
                <w:sz w:val="22"/>
                <w:szCs w:val="22"/>
              </w:rPr>
              <w:pPrChange w:id="786" w:author="Ngọc Mạnh Lưu" w:date="2015-12-13T23:56:00Z">
                <w:pPr>
                  <w:pStyle w:val="comment"/>
                  <w:numPr>
                    <w:numId w:val="113"/>
                  </w:numPr>
                  <w:ind w:left="360" w:hanging="360"/>
                  <w:jc w:val="right"/>
                </w:pPr>
              </w:pPrChange>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D77317">
            <w:pPr>
              <w:pStyle w:val="comment"/>
              <w:numPr>
                <w:ilvl w:val="0"/>
                <w:numId w:val="112"/>
              </w:numPr>
              <w:jc w:val="right"/>
              <w:rPr>
                <w:rFonts w:ascii="Times New Roman" w:hAnsi="Times New Roman" w:cs="Times New Roman"/>
                <w:i w:val="0"/>
                <w:color w:val="000000" w:themeColor="text1"/>
                <w:sz w:val="22"/>
                <w:szCs w:val="22"/>
              </w:rPr>
              <w:pPrChange w:id="787" w:author="Ngọc Mạnh Lưu" w:date="2015-12-13T23:56:00Z">
                <w:pPr>
                  <w:pStyle w:val="comment"/>
                  <w:numPr>
                    <w:numId w:val="113"/>
                  </w:numPr>
                  <w:ind w:left="360" w:hanging="360"/>
                  <w:jc w:val="right"/>
                </w:pPr>
              </w:pPrChange>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D77317">
            <w:pPr>
              <w:pStyle w:val="comment"/>
              <w:numPr>
                <w:ilvl w:val="0"/>
                <w:numId w:val="112"/>
              </w:numPr>
              <w:jc w:val="right"/>
              <w:rPr>
                <w:rFonts w:ascii="Times New Roman" w:hAnsi="Times New Roman" w:cs="Times New Roman"/>
                <w:i w:val="0"/>
                <w:color w:val="000000" w:themeColor="text1"/>
                <w:sz w:val="22"/>
                <w:szCs w:val="22"/>
              </w:rPr>
              <w:pPrChange w:id="788" w:author="Ngọc Mạnh Lưu" w:date="2015-12-13T23:56:00Z">
                <w:pPr>
                  <w:pStyle w:val="comment"/>
                  <w:numPr>
                    <w:numId w:val="113"/>
                  </w:numPr>
                  <w:ind w:left="360" w:hanging="360"/>
                  <w:jc w:val="right"/>
                </w:pPr>
              </w:pPrChange>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D77317">
            <w:pPr>
              <w:pStyle w:val="comment"/>
              <w:numPr>
                <w:ilvl w:val="0"/>
                <w:numId w:val="112"/>
              </w:numPr>
              <w:jc w:val="right"/>
              <w:rPr>
                <w:rFonts w:ascii="Times New Roman" w:hAnsi="Times New Roman" w:cs="Times New Roman"/>
                <w:i w:val="0"/>
                <w:color w:val="000000" w:themeColor="text1"/>
                <w:sz w:val="22"/>
                <w:szCs w:val="22"/>
              </w:rPr>
              <w:pPrChange w:id="789" w:author="Ngọc Mạnh Lưu" w:date="2015-12-13T23:56:00Z">
                <w:pPr>
                  <w:pStyle w:val="comment"/>
                  <w:numPr>
                    <w:numId w:val="113"/>
                  </w:numPr>
                  <w:ind w:left="360" w:hanging="360"/>
                  <w:jc w:val="right"/>
                </w:pPr>
              </w:pPrChange>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D77317">
            <w:pPr>
              <w:pStyle w:val="comment"/>
              <w:numPr>
                <w:ilvl w:val="0"/>
                <w:numId w:val="112"/>
              </w:numPr>
              <w:jc w:val="right"/>
              <w:rPr>
                <w:rFonts w:ascii="Times New Roman" w:hAnsi="Times New Roman" w:cs="Times New Roman"/>
                <w:i w:val="0"/>
                <w:color w:val="000000" w:themeColor="text1"/>
                <w:sz w:val="22"/>
                <w:szCs w:val="22"/>
              </w:rPr>
              <w:pPrChange w:id="790" w:author="Ngọc Mạnh Lưu" w:date="2015-12-13T23:56:00Z">
                <w:pPr>
                  <w:pStyle w:val="comment"/>
                  <w:numPr>
                    <w:numId w:val="113"/>
                  </w:numPr>
                  <w:ind w:left="360" w:hanging="360"/>
                  <w:jc w:val="right"/>
                </w:pPr>
              </w:pPrChange>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D77317">
            <w:pPr>
              <w:pStyle w:val="comment"/>
              <w:numPr>
                <w:ilvl w:val="0"/>
                <w:numId w:val="112"/>
              </w:numPr>
              <w:jc w:val="right"/>
              <w:rPr>
                <w:rFonts w:ascii="Times New Roman" w:hAnsi="Times New Roman" w:cs="Times New Roman"/>
                <w:i w:val="0"/>
                <w:color w:val="000000" w:themeColor="text1"/>
                <w:sz w:val="22"/>
                <w:szCs w:val="22"/>
              </w:rPr>
              <w:pPrChange w:id="791" w:author="Ngọc Mạnh Lưu" w:date="2015-12-13T23:56:00Z">
                <w:pPr>
                  <w:pStyle w:val="comment"/>
                  <w:numPr>
                    <w:numId w:val="113"/>
                  </w:numPr>
                  <w:ind w:left="360" w:hanging="360"/>
                  <w:jc w:val="right"/>
                </w:pPr>
              </w:pPrChange>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D77317">
            <w:pPr>
              <w:pStyle w:val="comment"/>
              <w:numPr>
                <w:ilvl w:val="0"/>
                <w:numId w:val="112"/>
              </w:numPr>
              <w:jc w:val="right"/>
              <w:rPr>
                <w:rFonts w:ascii="Times New Roman" w:hAnsi="Times New Roman" w:cs="Times New Roman"/>
                <w:i w:val="0"/>
                <w:color w:val="000000" w:themeColor="text1"/>
                <w:sz w:val="22"/>
                <w:szCs w:val="22"/>
              </w:rPr>
              <w:pPrChange w:id="792" w:author="Ngọc Mạnh Lưu" w:date="2015-12-13T23:56:00Z">
                <w:pPr>
                  <w:pStyle w:val="comment"/>
                  <w:numPr>
                    <w:numId w:val="113"/>
                  </w:numPr>
                  <w:ind w:left="360" w:hanging="360"/>
                  <w:jc w:val="right"/>
                </w:pPr>
              </w:pPrChange>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D77317">
            <w:pPr>
              <w:pStyle w:val="comment"/>
              <w:numPr>
                <w:ilvl w:val="0"/>
                <w:numId w:val="112"/>
              </w:numPr>
              <w:jc w:val="right"/>
              <w:rPr>
                <w:rFonts w:ascii="Times New Roman" w:hAnsi="Times New Roman" w:cs="Times New Roman"/>
                <w:i w:val="0"/>
                <w:color w:val="000000" w:themeColor="text1"/>
                <w:sz w:val="22"/>
                <w:szCs w:val="22"/>
              </w:rPr>
              <w:pPrChange w:id="793" w:author="Ngọc Mạnh Lưu" w:date="2015-12-13T23:56:00Z">
                <w:pPr>
                  <w:pStyle w:val="comment"/>
                  <w:numPr>
                    <w:numId w:val="113"/>
                  </w:numPr>
                  <w:ind w:left="360" w:hanging="360"/>
                  <w:jc w:val="right"/>
                </w:pPr>
              </w:pPrChange>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D77317">
            <w:pPr>
              <w:pStyle w:val="comment"/>
              <w:numPr>
                <w:ilvl w:val="0"/>
                <w:numId w:val="112"/>
              </w:numPr>
              <w:jc w:val="right"/>
              <w:rPr>
                <w:rFonts w:ascii="Times New Roman" w:hAnsi="Times New Roman" w:cs="Times New Roman"/>
                <w:i w:val="0"/>
                <w:color w:val="000000" w:themeColor="text1"/>
                <w:sz w:val="22"/>
                <w:szCs w:val="22"/>
              </w:rPr>
              <w:pPrChange w:id="794" w:author="Ngọc Mạnh Lưu" w:date="2015-12-13T23:56:00Z">
                <w:pPr>
                  <w:pStyle w:val="comment"/>
                  <w:numPr>
                    <w:numId w:val="113"/>
                  </w:numPr>
                  <w:ind w:left="360" w:hanging="360"/>
                  <w:jc w:val="right"/>
                </w:pPr>
              </w:pPrChange>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D77317">
            <w:pPr>
              <w:pStyle w:val="comment"/>
              <w:numPr>
                <w:ilvl w:val="0"/>
                <w:numId w:val="117"/>
              </w:numPr>
              <w:jc w:val="right"/>
              <w:rPr>
                <w:rFonts w:ascii="Times New Roman" w:hAnsi="Times New Roman" w:cs="Times New Roman"/>
                <w:i w:val="0"/>
                <w:color w:val="000000" w:themeColor="text1"/>
                <w:sz w:val="22"/>
                <w:szCs w:val="22"/>
              </w:rPr>
              <w:pPrChange w:id="795" w:author="Ngọc Mạnh Lưu" w:date="2015-12-13T23:56:00Z">
                <w:pPr>
                  <w:pStyle w:val="comment"/>
                  <w:numPr>
                    <w:numId w:val="118"/>
                  </w:numPr>
                  <w:ind w:left="360" w:hanging="360"/>
                  <w:jc w:val="right"/>
                </w:pPr>
              </w:pPrChange>
            </w:pPr>
          </w:p>
        </w:tc>
        <w:tc>
          <w:tcPr>
            <w:tcW w:w="1773" w:type="dxa"/>
          </w:tcPr>
          <w:p w14:paraId="39F4F94E" w14:textId="77777777" w:rsidR="00E6726D" w:rsidRPr="00661D16" w:rsidRDefault="00E6726D" w:rsidP="00F03BD2">
            <w:pPr>
              <w:pStyle w:val="NormalIndent"/>
              <w:rPr>
                <w:iCs w:val="0"/>
              </w:rPr>
            </w:pPr>
            <w:r w:rsidRPr="00661D16">
              <w:t>CmtID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D77317">
            <w:pPr>
              <w:pStyle w:val="comment"/>
              <w:numPr>
                <w:ilvl w:val="0"/>
                <w:numId w:val="117"/>
              </w:numPr>
              <w:jc w:val="right"/>
              <w:rPr>
                <w:rFonts w:ascii="Times New Roman" w:hAnsi="Times New Roman" w:cs="Times New Roman"/>
                <w:i w:val="0"/>
                <w:color w:val="000000" w:themeColor="text1"/>
                <w:sz w:val="22"/>
                <w:szCs w:val="22"/>
              </w:rPr>
              <w:pPrChange w:id="796" w:author="Ngọc Mạnh Lưu" w:date="2015-12-13T23:56:00Z">
                <w:pPr>
                  <w:pStyle w:val="comment"/>
                  <w:numPr>
                    <w:numId w:val="118"/>
                  </w:numPr>
                  <w:ind w:left="360" w:hanging="360"/>
                  <w:jc w:val="right"/>
                </w:pPr>
              </w:pPrChange>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D77317">
            <w:pPr>
              <w:pStyle w:val="comment"/>
              <w:numPr>
                <w:ilvl w:val="0"/>
                <w:numId w:val="117"/>
              </w:numPr>
              <w:jc w:val="right"/>
              <w:rPr>
                <w:rFonts w:ascii="Times New Roman" w:hAnsi="Times New Roman" w:cs="Times New Roman"/>
                <w:i w:val="0"/>
                <w:color w:val="000000" w:themeColor="text1"/>
                <w:sz w:val="22"/>
                <w:szCs w:val="22"/>
              </w:rPr>
              <w:pPrChange w:id="797" w:author="Ngọc Mạnh Lưu" w:date="2015-12-13T23:56:00Z">
                <w:pPr>
                  <w:pStyle w:val="comment"/>
                  <w:numPr>
                    <w:numId w:val="118"/>
                  </w:numPr>
                  <w:ind w:left="360" w:hanging="360"/>
                  <w:jc w:val="right"/>
                </w:pPr>
              </w:pPrChange>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D77317">
            <w:pPr>
              <w:pStyle w:val="comment"/>
              <w:numPr>
                <w:ilvl w:val="0"/>
                <w:numId w:val="117"/>
              </w:numPr>
              <w:jc w:val="right"/>
              <w:rPr>
                <w:rFonts w:ascii="Times New Roman" w:hAnsi="Times New Roman" w:cs="Times New Roman"/>
                <w:i w:val="0"/>
                <w:color w:val="000000" w:themeColor="text1"/>
                <w:sz w:val="22"/>
                <w:szCs w:val="22"/>
              </w:rPr>
              <w:pPrChange w:id="798" w:author="Ngọc Mạnh Lưu" w:date="2015-12-13T23:56:00Z">
                <w:pPr>
                  <w:pStyle w:val="comment"/>
                  <w:numPr>
                    <w:numId w:val="118"/>
                  </w:numPr>
                  <w:ind w:left="360" w:hanging="360"/>
                  <w:jc w:val="right"/>
                </w:pPr>
              </w:pPrChange>
            </w:pPr>
          </w:p>
        </w:tc>
        <w:tc>
          <w:tcPr>
            <w:tcW w:w="1773" w:type="dxa"/>
          </w:tcPr>
          <w:p w14:paraId="180894CC" w14:textId="77777777" w:rsidR="00E6726D" w:rsidRPr="00661D16" w:rsidRDefault="00E6726D" w:rsidP="00F03BD2">
            <w:pPr>
              <w:pStyle w:val="NormalIndent"/>
              <w:rPr>
                <w:iCs w:val="0"/>
              </w:rPr>
            </w:pPr>
            <w:r w:rsidRPr="00661D16">
              <w:t>CmtContent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D77317">
            <w:pPr>
              <w:pStyle w:val="comment"/>
              <w:numPr>
                <w:ilvl w:val="0"/>
                <w:numId w:val="117"/>
              </w:numPr>
              <w:jc w:val="right"/>
              <w:rPr>
                <w:rFonts w:ascii="Times New Roman" w:hAnsi="Times New Roman" w:cs="Times New Roman"/>
                <w:i w:val="0"/>
                <w:color w:val="000000" w:themeColor="text1"/>
                <w:sz w:val="22"/>
                <w:szCs w:val="22"/>
              </w:rPr>
              <w:pPrChange w:id="799" w:author="Ngọc Mạnh Lưu" w:date="2015-12-13T23:56:00Z">
                <w:pPr>
                  <w:pStyle w:val="comment"/>
                  <w:numPr>
                    <w:numId w:val="118"/>
                  </w:numPr>
                  <w:ind w:left="360" w:hanging="360"/>
                  <w:jc w:val="right"/>
                </w:pPr>
              </w:pPrChange>
            </w:pPr>
          </w:p>
        </w:tc>
        <w:tc>
          <w:tcPr>
            <w:tcW w:w="1773" w:type="dxa"/>
          </w:tcPr>
          <w:p w14:paraId="4D6207AD" w14:textId="77777777" w:rsidR="00E6726D" w:rsidRPr="00661D16" w:rsidRDefault="00E6726D" w:rsidP="00F03BD2">
            <w:pPr>
              <w:pStyle w:val="NormalIndent"/>
              <w:rPr>
                <w:iCs w:val="0"/>
              </w:rPr>
            </w:pPr>
            <w:r w:rsidRPr="00661D16">
              <w:t>CmtDate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D77317">
            <w:pPr>
              <w:pStyle w:val="comment"/>
              <w:numPr>
                <w:ilvl w:val="0"/>
                <w:numId w:val="117"/>
              </w:numPr>
              <w:jc w:val="right"/>
              <w:rPr>
                <w:rFonts w:ascii="Times New Roman" w:hAnsi="Times New Roman" w:cs="Times New Roman"/>
                <w:i w:val="0"/>
                <w:color w:val="000000" w:themeColor="text1"/>
                <w:sz w:val="22"/>
                <w:szCs w:val="22"/>
              </w:rPr>
              <w:pPrChange w:id="800" w:author="Ngọc Mạnh Lưu" w:date="2015-12-13T23:56:00Z">
                <w:pPr>
                  <w:pStyle w:val="comment"/>
                  <w:numPr>
                    <w:numId w:val="118"/>
                  </w:numPr>
                  <w:ind w:left="360" w:hanging="360"/>
                  <w:jc w:val="right"/>
                </w:pPr>
              </w:pPrChange>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D77317">
            <w:pPr>
              <w:pStyle w:val="comment"/>
              <w:numPr>
                <w:ilvl w:val="0"/>
                <w:numId w:val="117"/>
              </w:numPr>
              <w:jc w:val="right"/>
              <w:rPr>
                <w:rFonts w:ascii="Times New Roman" w:hAnsi="Times New Roman" w:cs="Times New Roman"/>
                <w:i w:val="0"/>
                <w:color w:val="000000" w:themeColor="text1"/>
                <w:sz w:val="22"/>
                <w:szCs w:val="22"/>
              </w:rPr>
              <w:pPrChange w:id="801" w:author="Ngọc Mạnh Lưu" w:date="2015-12-13T23:56:00Z">
                <w:pPr>
                  <w:pStyle w:val="comment"/>
                  <w:numPr>
                    <w:numId w:val="118"/>
                  </w:numPr>
                  <w:ind w:left="360" w:hanging="360"/>
                  <w:jc w:val="right"/>
                </w:pPr>
              </w:pPrChange>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D77317">
            <w:pPr>
              <w:pStyle w:val="comment"/>
              <w:numPr>
                <w:ilvl w:val="0"/>
                <w:numId w:val="117"/>
              </w:numPr>
              <w:jc w:val="right"/>
              <w:rPr>
                <w:rFonts w:ascii="Times New Roman" w:hAnsi="Times New Roman" w:cs="Times New Roman"/>
                <w:i w:val="0"/>
                <w:color w:val="000000" w:themeColor="text1"/>
                <w:sz w:val="22"/>
                <w:szCs w:val="22"/>
              </w:rPr>
              <w:pPrChange w:id="802" w:author="Ngọc Mạnh Lưu" w:date="2015-12-13T23:56:00Z">
                <w:pPr>
                  <w:pStyle w:val="comment"/>
                  <w:numPr>
                    <w:numId w:val="118"/>
                  </w:numPr>
                  <w:ind w:left="360" w:hanging="360"/>
                  <w:jc w:val="right"/>
                </w:pPr>
              </w:pPrChange>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51BE4CEE" w14:textId="77777777" w:rsidTr="00F03BD2">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99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315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F03BD2">
        <w:tc>
          <w:tcPr>
            <w:tcW w:w="562" w:type="dxa"/>
          </w:tcPr>
          <w:p w14:paraId="0C9A2207" w14:textId="77777777" w:rsidR="00E6726D" w:rsidRPr="00920860" w:rsidRDefault="00E6726D" w:rsidP="00D77317">
            <w:pPr>
              <w:pStyle w:val="comment"/>
              <w:numPr>
                <w:ilvl w:val="0"/>
                <w:numId w:val="113"/>
              </w:numPr>
              <w:jc w:val="right"/>
              <w:rPr>
                <w:rFonts w:ascii="Times New Roman" w:hAnsi="Times New Roman" w:cs="Times New Roman"/>
                <w:i w:val="0"/>
                <w:color w:val="000000" w:themeColor="text1"/>
                <w:sz w:val="22"/>
                <w:szCs w:val="22"/>
              </w:rPr>
              <w:pPrChange w:id="803" w:author="Ngọc Mạnh Lưu" w:date="2015-12-13T23:56:00Z">
                <w:pPr>
                  <w:pStyle w:val="comment"/>
                  <w:numPr>
                    <w:numId w:val="114"/>
                  </w:numPr>
                  <w:ind w:left="360" w:hanging="360"/>
                  <w:jc w:val="right"/>
                </w:pPr>
              </w:pPrChange>
            </w:pPr>
          </w:p>
        </w:tc>
        <w:tc>
          <w:tcPr>
            <w:tcW w:w="1773" w:type="dxa"/>
          </w:tcPr>
          <w:p w14:paraId="101818AC" w14:textId="77777777" w:rsidR="00E6726D" w:rsidRPr="009C7222" w:rsidRDefault="00E6726D" w:rsidP="00F03BD2">
            <w:pPr>
              <w:pStyle w:val="NormalIndent"/>
              <w:rPr>
                <w:iCs w:val="0"/>
              </w:rPr>
            </w:pPr>
            <w:r w:rsidRPr="009C7222">
              <w:t>ReportID</w:t>
            </w:r>
          </w:p>
        </w:tc>
        <w:tc>
          <w:tcPr>
            <w:tcW w:w="99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315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F03BD2">
        <w:tc>
          <w:tcPr>
            <w:tcW w:w="562" w:type="dxa"/>
          </w:tcPr>
          <w:p w14:paraId="2C77FFD3" w14:textId="77777777" w:rsidR="00E6726D" w:rsidRPr="00920860" w:rsidRDefault="00E6726D" w:rsidP="00D77317">
            <w:pPr>
              <w:pStyle w:val="comment"/>
              <w:numPr>
                <w:ilvl w:val="0"/>
                <w:numId w:val="113"/>
              </w:numPr>
              <w:jc w:val="right"/>
              <w:rPr>
                <w:rFonts w:ascii="Times New Roman" w:hAnsi="Times New Roman" w:cs="Times New Roman"/>
                <w:i w:val="0"/>
                <w:color w:val="000000" w:themeColor="text1"/>
                <w:sz w:val="22"/>
                <w:szCs w:val="22"/>
              </w:rPr>
              <w:pPrChange w:id="804" w:author="Ngọc Mạnh Lưu" w:date="2015-12-13T23:56:00Z">
                <w:pPr>
                  <w:pStyle w:val="comment"/>
                  <w:numPr>
                    <w:numId w:val="114"/>
                  </w:numPr>
                  <w:ind w:left="360" w:hanging="360"/>
                  <w:jc w:val="right"/>
                </w:pPr>
              </w:pPrChange>
            </w:pPr>
          </w:p>
        </w:tc>
        <w:tc>
          <w:tcPr>
            <w:tcW w:w="1773" w:type="dxa"/>
          </w:tcPr>
          <w:p w14:paraId="129E1C18" w14:textId="77777777" w:rsidR="00E6726D" w:rsidRPr="009C7222" w:rsidRDefault="00E6726D" w:rsidP="00F03BD2">
            <w:pPr>
              <w:pStyle w:val="NormalIndent"/>
              <w:rPr>
                <w:iCs w:val="0"/>
              </w:rPr>
            </w:pPr>
            <w:r w:rsidRPr="009C7222">
              <w:t>ReportUserID</w:t>
            </w:r>
          </w:p>
        </w:tc>
        <w:tc>
          <w:tcPr>
            <w:tcW w:w="99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315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F03BD2">
        <w:tc>
          <w:tcPr>
            <w:tcW w:w="562" w:type="dxa"/>
          </w:tcPr>
          <w:p w14:paraId="7CB618C8" w14:textId="77777777" w:rsidR="00E6726D" w:rsidRPr="00920860" w:rsidRDefault="00E6726D" w:rsidP="00D77317">
            <w:pPr>
              <w:pStyle w:val="comment"/>
              <w:numPr>
                <w:ilvl w:val="0"/>
                <w:numId w:val="113"/>
              </w:numPr>
              <w:jc w:val="right"/>
              <w:rPr>
                <w:rFonts w:ascii="Times New Roman" w:hAnsi="Times New Roman" w:cs="Times New Roman"/>
                <w:i w:val="0"/>
                <w:color w:val="000000" w:themeColor="text1"/>
                <w:sz w:val="22"/>
                <w:szCs w:val="22"/>
              </w:rPr>
              <w:pPrChange w:id="805" w:author="Ngọc Mạnh Lưu" w:date="2015-12-13T23:56:00Z">
                <w:pPr>
                  <w:pStyle w:val="comment"/>
                  <w:numPr>
                    <w:numId w:val="114"/>
                  </w:numPr>
                  <w:ind w:left="360" w:hanging="360"/>
                  <w:jc w:val="right"/>
                </w:pPr>
              </w:pPrChange>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99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315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F03BD2">
        <w:tc>
          <w:tcPr>
            <w:tcW w:w="562" w:type="dxa"/>
          </w:tcPr>
          <w:p w14:paraId="6D59B414" w14:textId="77777777" w:rsidR="00E6726D" w:rsidRPr="00920860" w:rsidRDefault="00E6726D" w:rsidP="00D77317">
            <w:pPr>
              <w:pStyle w:val="comment"/>
              <w:numPr>
                <w:ilvl w:val="0"/>
                <w:numId w:val="113"/>
              </w:numPr>
              <w:jc w:val="right"/>
              <w:rPr>
                <w:rFonts w:ascii="Times New Roman" w:hAnsi="Times New Roman" w:cs="Times New Roman"/>
                <w:i w:val="0"/>
                <w:color w:val="000000" w:themeColor="text1"/>
                <w:sz w:val="22"/>
                <w:szCs w:val="22"/>
              </w:rPr>
              <w:pPrChange w:id="806" w:author="Ngọc Mạnh Lưu" w:date="2015-12-13T23:56:00Z">
                <w:pPr>
                  <w:pStyle w:val="comment"/>
                  <w:numPr>
                    <w:numId w:val="114"/>
                  </w:numPr>
                  <w:ind w:left="360" w:hanging="360"/>
                  <w:jc w:val="right"/>
                </w:pPr>
              </w:pPrChange>
            </w:pPr>
          </w:p>
        </w:tc>
        <w:tc>
          <w:tcPr>
            <w:tcW w:w="1773" w:type="dxa"/>
          </w:tcPr>
          <w:p w14:paraId="255E5BE7" w14:textId="77777777" w:rsidR="00E6726D" w:rsidRPr="009C7222" w:rsidRDefault="00E6726D" w:rsidP="00F03BD2">
            <w:pPr>
              <w:pStyle w:val="NormalIndent"/>
              <w:rPr>
                <w:iCs w:val="0"/>
              </w:rPr>
            </w:pPr>
            <w:r w:rsidRPr="009C7222">
              <w:t>Status</w:t>
            </w:r>
          </w:p>
        </w:tc>
        <w:tc>
          <w:tcPr>
            <w:tcW w:w="99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315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F03BD2">
        <w:tc>
          <w:tcPr>
            <w:tcW w:w="562" w:type="dxa"/>
          </w:tcPr>
          <w:p w14:paraId="51D0F540" w14:textId="77777777" w:rsidR="00E6726D" w:rsidRPr="00920860" w:rsidRDefault="00E6726D" w:rsidP="00D77317">
            <w:pPr>
              <w:pStyle w:val="comment"/>
              <w:numPr>
                <w:ilvl w:val="0"/>
                <w:numId w:val="113"/>
              </w:numPr>
              <w:jc w:val="right"/>
              <w:rPr>
                <w:rFonts w:ascii="Times New Roman" w:hAnsi="Times New Roman" w:cs="Times New Roman"/>
                <w:i w:val="0"/>
                <w:color w:val="000000" w:themeColor="text1"/>
                <w:sz w:val="22"/>
                <w:szCs w:val="22"/>
              </w:rPr>
              <w:pPrChange w:id="807" w:author="Ngọc Mạnh Lưu" w:date="2015-12-13T23:56:00Z">
                <w:pPr>
                  <w:pStyle w:val="comment"/>
                  <w:numPr>
                    <w:numId w:val="114"/>
                  </w:numPr>
                  <w:ind w:left="360" w:hanging="360"/>
                  <w:jc w:val="right"/>
                </w:pPr>
              </w:pPrChange>
            </w:pPr>
          </w:p>
        </w:tc>
        <w:tc>
          <w:tcPr>
            <w:tcW w:w="1773" w:type="dxa"/>
          </w:tcPr>
          <w:p w14:paraId="585D8532" w14:textId="77777777" w:rsidR="00E6726D" w:rsidRPr="009C7222" w:rsidRDefault="00E6726D" w:rsidP="00F03BD2">
            <w:pPr>
              <w:pStyle w:val="NormalIndent"/>
              <w:rPr>
                <w:iCs w:val="0"/>
              </w:rPr>
            </w:pPr>
            <w:r>
              <w:t>Subject</w:t>
            </w:r>
          </w:p>
        </w:tc>
        <w:tc>
          <w:tcPr>
            <w:tcW w:w="99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315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F03BD2">
        <w:tc>
          <w:tcPr>
            <w:tcW w:w="562" w:type="dxa"/>
          </w:tcPr>
          <w:p w14:paraId="6D4A03B1" w14:textId="77777777" w:rsidR="00E6726D" w:rsidRPr="00920860" w:rsidRDefault="00E6726D" w:rsidP="00D77317">
            <w:pPr>
              <w:pStyle w:val="comment"/>
              <w:numPr>
                <w:ilvl w:val="0"/>
                <w:numId w:val="113"/>
              </w:numPr>
              <w:jc w:val="right"/>
              <w:rPr>
                <w:rFonts w:ascii="Times New Roman" w:hAnsi="Times New Roman" w:cs="Times New Roman"/>
                <w:i w:val="0"/>
                <w:color w:val="000000" w:themeColor="text1"/>
                <w:sz w:val="22"/>
                <w:szCs w:val="22"/>
              </w:rPr>
              <w:pPrChange w:id="808" w:author="Ngọc Mạnh Lưu" w:date="2015-12-13T23:56:00Z">
                <w:pPr>
                  <w:pStyle w:val="comment"/>
                  <w:numPr>
                    <w:numId w:val="114"/>
                  </w:numPr>
                  <w:ind w:left="360" w:hanging="360"/>
                  <w:jc w:val="right"/>
                </w:pPr>
              </w:pPrChange>
            </w:pPr>
          </w:p>
        </w:tc>
        <w:tc>
          <w:tcPr>
            <w:tcW w:w="1773" w:type="dxa"/>
          </w:tcPr>
          <w:p w14:paraId="4B7C9556" w14:textId="77777777" w:rsidR="00E6726D" w:rsidRPr="009C7222" w:rsidRDefault="00E6726D" w:rsidP="00F03BD2">
            <w:pPr>
              <w:pStyle w:val="NormalIndent"/>
              <w:rPr>
                <w:iCs w:val="0"/>
              </w:rPr>
            </w:pPr>
            <w:r w:rsidRPr="009C7222">
              <w:t>ReportContent</w:t>
            </w:r>
          </w:p>
        </w:tc>
        <w:tc>
          <w:tcPr>
            <w:tcW w:w="99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315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F03BD2">
        <w:tc>
          <w:tcPr>
            <w:tcW w:w="562" w:type="dxa"/>
          </w:tcPr>
          <w:p w14:paraId="13F2EED3" w14:textId="77777777" w:rsidR="00E6726D" w:rsidRPr="00920860" w:rsidRDefault="00E6726D" w:rsidP="00D77317">
            <w:pPr>
              <w:pStyle w:val="comment"/>
              <w:numPr>
                <w:ilvl w:val="0"/>
                <w:numId w:val="113"/>
              </w:numPr>
              <w:jc w:val="right"/>
              <w:rPr>
                <w:rFonts w:ascii="Times New Roman" w:hAnsi="Times New Roman" w:cs="Times New Roman"/>
                <w:i w:val="0"/>
                <w:color w:val="000000" w:themeColor="text1"/>
                <w:sz w:val="22"/>
                <w:szCs w:val="22"/>
              </w:rPr>
              <w:pPrChange w:id="809" w:author="Ngọc Mạnh Lưu" w:date="2015-12-13T23:56:00Z">
                <w:pPr>
                  <w:pStyle w:val="comment"/>
                  <w:numPr>
                    <w:numId w:val="114"/>
                  </w:numPr>
                  <w:ind w:left="360" w:hanging="360"/>
                  <w:jc w:val="right"/>
                </w:pPr>
              </w:pPrChange>
            </w:pPr>
          </w:p>
        </w:tc>
        <w:tc>
          <w:tcPr>
            <w:tcW w:w="1773" w:type="dxa"/>
          </w:tcPr>
          <w:p w14:paraId="69C0C7AD" w14:textId="77777777" w:rsidR="00E6726D" w:rsidRPr="009C7222" w:rsidRDefault="00E6726D" w:rsidP="00F03BD2">
            <w:pPr>
              <w:pStyle w:val="NormalIndent"/>
              <w:rPr>
                <w:iCs w:val="0"/>
              </w:rPr>
            </w:pPr>
            <w:r w:rsidRPr="009C7222">
              <w:t>ReportDate</w:t>
            </w:r>
          </w:p>
        </w:tc>
        <w:tc>
          <w:tcPr>
            <w:tcW w:w="99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3150" w:type="dxa"/>
          </w:tcPr>
          <w:p w14:paraId="0C17EC6E" w14:textId="77777777" w:rsidR="00E6726D" w:rsidRPr="009C7222" w:rsidRDefault="00E6726D" w:rsidP="00F03BD2">
            <w:pPr>
              <w:pStyle w:val="NormalIndent"/>
              <w:keepNext/>
              <w:rPr>
                <w:iCs w:val="0"/>
              </w:rPr>
            </w:pPr>
            <w:r w:rsidRPr="009C7222">
              <w:rPr>
                <w:iCs w:val="0"/>
              </w:rPr>
              <w:t>Report’s date</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D77317">
            <w:pPr>
              <w:pStyle w:val="comment"/>
              <w:numPr>
                <w:ilvl w:val="0"/>
                <w:numId w:val="114"/>
              </w:numPr>
              <w:jc w:val="right"/>
              <w:rPr>
                <w:rFonts w:ascii="Times New Roman" w:hAnsi="Times New Roman" w:cs="Times New Roman"/>
                <w:i w:val="0"/>
                <w:color w:val="000000" w:themeColor="text1"/>
                <w:sz w:val="22"/>
                <w:szCs w:val="22"/>
              </w:rPr>
              <w:pPrChange w:id="810" w:author="Ngọc Mạnh Lưu" w:date="2015-12-13T23:56:00Z">
                <w:pPr>
                  <w:pStyle w:val="comment"/>
                  <w:numPr>
                    <w:numId w:val="115"/>
                  </w:numPr>
                  <w:ind w:left="360" w:hanging="360"/>
                  <w:jc w:val="right"/>
                </w:pPr>
              </w:pPrChange>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D77317">
            <w:pPr>
              <w:pStyle w:val="comment"/>
              <w:numPr>
                <w:ilvl w:val="0"/>
                <w:numId w:val="114"/>
              </w:numPr>
              <w:jc w:val="right"/>
              <w:rPr>
                <w:rFonts w:ascii="Times New Roman" w:hAnsi="Times New Roman" w:cs="Times New Roman"/>
                <w:i w:val="0"/>
                <w:color w:val="000000" w:themeColor="text1"/>
                <w:sz w:val="22"/>
                <w:szCs w:val="22"/>
              </w:rPr>
              <w:pPrChange w:id="811" w:author="Ngọc Mạnh Lưu" w:date="2015-12-13T23:56:00Z">
                <w:pPr>
                  <w:pStyle w:val="comment"/>
                  <w:numPr>
                    <w:numId w:val="115"/>
                  </w:numPr>
                  <w:ind w:left="360" w:hanging="360"/>
                  <w:jc w:val="right"/>
                </w:pPr>
              </w:pPrChange>
            </w:pPr>
          </w:p>
        </w:tc>
        <w:tc>
          <w:tcPr>
            <w:tcW w:w="1683" w:type="dxa"/>
          </w:tcPr>
          <w:p w14:paraId="282C31FA" w14:textId="77777777" w:rsidR="00E6726D" w:rsidRPr="009C7222" w:rsidRDefault="00E6726D" w:rsidP="00F03BD2">
            <w:pPr>
              <w:pStyle w:val="NormalIndent"/>
              <w:rPr>
                <w:iCs w:val="0"/>
              </w:rPr>
            </w:pPr>
            <w:r w:rsidRPr="009C7222">
              <w:t>SlideTitle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D77317">
            <w:pPr>
              <w:pStyle w:val="comment"/>
              <w:numPr>
                <w:ilvl w:val="0"/>
                <w:numId w:val="114"/>
              </w:numPr>
              <w:jc w:val="right"/>
              <w:rPr>
                <w:rFonts w:ascii="Times New Roman" w:hAnsi="Times New Roman" w:cs="Times New Roman"/>
                <w:i w:val="0"/>
                <w:color w:val="000000" w:themeColor="text1"/>
                <w:sz w:val="22"/>
                <w:szCs w:val="22"/>
              </w:rPr>
              <w:pPrChange w:id="812" w:author="Ngọc Mạnh Lưu" w:date="2015-12-13T23:56:00Z">
                <w:pPr>
                  <w:pStyle w:val="comment"/>
                  <w:numPr>
                    <w:numId w:val="115"/>
                  </w:numPr>
                  <w:ind w:left="360" w:hanging="360"/>
                  <w:jc w:val="right"/>
                </w:pPr>
              </w:pPrChange>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D77317">
            <w:pPr>
              <w:pStyle w:val="comment"/>
              <w:numPr>
                <w:ilvl w:val="0"/>
                <w:numId w:val="114"/>
              </w:numPr>
              <w:jc w:val="right"/>
              <w:rPr>
                <w:rFonts w:ascii="Times New Roman" w:hAnsi="Times New Roman" w:cs="Times New Roman"/>
                <w:i w:val="0"/>
                <w:color w:val="000000" w:themeColor="text1"/>
                <w:sz w:val="22"/>
                <w:szCs w:val="22"/>
              </w:rPr>
              <w:pPrChange w:id="813" w:author="Ngọc Mạnh Lưu" w:date="2015-12-13T23:56:00Z">
                <w:pPr>
                  <w:pStyle w:val="comment"/>
                  <w:numPr>
                    <w:numId w:val="115"/>
                  </w:numPr>
                  <w:ind w:left="360" w:hanging="360"/>
                  <w:jc w:val="right"/>
                </w:pPr>
              </w:pPrChange>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D77317">
            <w:pPr>
              <w:pStyle w:val="comment"/>
              <w:numPr>
                <w:ilvl w:val="0"/>
                <w:numId w:val="114"/>
              </w:numPr>
              <w:jc w:val="right"/>
              <w:rPr>
                <w:rFonts w:ascii="Times New Roman" w:hAnsi="Times New Roman" w:cs="Times New Roman"/>
                <w:i w:val="0"/>
                <w:color w:val="000000" w:themeColor="text1"/>
                <w:sz w:val="22"/>
                <w:szCs w:val="22"/>
              </w:rPr>
              <w:pPrChange w:id="814" w:author="Ngọc Mạnh Lưu" w:date="2015-12-13T23:56:00Z">
                <w:pPr>
                  <w:pStyle w:val="comment"/>
                  <w:numPr>
                    <w:numId w:val="115"/>
                  </w:numPr>
                  <w:ind w:left="360" w:hanging="360"/>
                  <w:jc w:val="right"/>
                </w:pPr>
              </w:pPrChange>
            </w:pPr>
          </w:p>
        </w:tc>
        <w:tc>
          <w:tcPr>
            <w:tcW w:w="1683" w:type="dxa"/>
          </w:tcPr>
          <w:p w14:paraId="0C1FB2EE" w14:textId="77777777" w:rsidR="00E6726D" w:rsidRPr="009C7222" w:rsidRDefault="00E6726D" w:rsidP="00F03BD2">
            <w:pPr>
              <w:pStyle w:val="NormalIndent"/>
              <w:rPr>
                <w:iCs w:val="0"/>
              </w:rPr>
            </w:pPr>
            <w:r w:rsidRPr="009C7222">
              <w:t>ImageLink</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D77317">
            <w:pPr>
              <w:pStyle w:val="comment"/>
              <w:numPr>
                <w:ilvl w:val="0"/>
                <w:numId w:val="114"/>
              </w:numPr>
              <w:jc w:val="right"/>
              <w:rPr>
                <w:rFonts w:ascii="Times New Roman" w:hAnsi="Times New Roman" w:cs="Times New Roman"/>
                <w:i w:val="0"/>
                <w:color w:val="000000" w:themeColor="text1"/>
                <w:sz w:val="22"/>
                <w:szCs w:val="22"/>
              </w:rPr>
              <w:pPrChange w:id="815" w:author="Ngọc Mạnh Lưu" w:date="2015-12-13T23:56:00Z">
                <w:pPr>
                  <w:pStyle w:val="comment"/>
                  <w:numPr>
                    <w:numId w:val="115"/>
                  </w:numPr>
                  <w:ind w:left="360" w:hanging="360"/>
                  <w:jc w:val="right"/>
                </w:pPr>
              </w:pPrChange>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D77317">
            <w:pPr>
              <w:pStyle w:val="comment"/>
              <w:numPr>
                <w:ilvl w:val="0"/>
                <w:numId w:val="114"/>
              </w:numPr>
              <w:jc w:val="right"/>
              <w:rPr>
                <w:rFonts w:ascii="Times New Roman" w:hAnsi="Times New Roman" w:cs="Times New Roman"/>
                <w:i w:val="0"/>
                <w:color w:val="000000" w:themeColor="text1"/>
                <w:sz w:val="22"/>
                <w:szCs w:val="22"/>
              </w:rPr>
              <w:pPrChange w:id="816" w:author="Ngọc Mạnh Lưu" w:date="2015-12-13T23:56:00Z">
                <w:pPr>
                  <w:pStyle w:val="comment"/>
                  <w:numPr>
                    <w:numId w:val="115"/>
                  </w:numPr>
                  <w:ind w:left="360" w:hanging="360"/>
                  <w:jc w:val="right"/>
                </w:pPr>
              </w:pPrChange>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D77317">
            <w:pPr>
              <w:pStyle w:val="comment"/>
              <w:numPr>
                <w:ilvl w:val="0"/>
                <w:numId w:val="114"/>
              </w:numPr>
              <w:jc w:val="right"/>
              <w:rPr>
                <w:rFonts w:ascii="Times New Roman" w:hAnsi="Times New Roman" w:cs="Times New Roman"/>
                <w:i w:val="0"/>
                <w:color w:val="000000" w:themeColor="text1"/>
                <w:sz w:val="22"/>
                <w:szCs w:val="22"/>
              </w:rPr>
              <w:pPrChange w:id="817" w:author="Ngọc Mạnh Lưu" w:date="2015-12-13T23:56:00Z">
                <w:pPr>
                  <w:pStyle w:val="comment"/>
                  <w:numPr>
                    <w:numId w:val="115"/>
                  </w:numPr>
                  <w:ind w:left="360" w:hanging="360"/>
                  <w:jc w:val="right"/>
                </w:pPr>
              </w:pPrChange>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D77317">
            <w:pPr>
              <w:pStyle w:val="comment"/>
              <w:numPr>
                <w:ilvl w:val="0"/>
                <w:numId w:val="114"/>
              </w:numPr>
              <w:jc w:val="right"/>
              <w:rPr>
                <w:rFonts w:ascii="Times New Roman" w:hAnsi="Times New Roman" w:cs="Times New Roman"/>
                <w:i w:val="0"/>
                <w:color w:val="000000" w:themeColor="text1"/>
                <w:sz w:val="22"/>
                <w:szCs w:val="22"/>
              </w:rPr>
              <w:pPrChange w:id="818" w:author="Ngọc Mạnh Lưu" w:date="2015-12-13T23:56:00Z">
                <w:pPr>
                  <w:pStyle w:val="comment"/>
                  <w:numPr>
                    <w:numId w:val="115"/>
                  </w:numPr>
                  <w:ind w:left="360" w:hanging="360"/>
                  <w:jc w:val="right"/>
                </w:pPr>
              </w:pPrChange>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D77317">
            <w:pPr>
              <w:pStyle w:val="comment"/>
              <w:numPr>
                <w:ilvl w:val="0"/>
                <w:numId w:val="114"/>
              </w:numPr>
              <w:jc w:val="right"/>
              <w:rPr>
                <w:rFonts w:ascii="Times New Roman" w:hAnsi="Times New Roman" w:cs="Times New Roman"/>
                <w:i w:val="0"/>
                <w:color w:val="000000" w:themeColor="text1"/>
                <w:sz w:val="22"/>
                <w:szCs w:val="22"/>
              </w:rPr>
              <w:pPrChange w:id="819" w:author="Ngọc Mạnh Lưu" w:date="2015-12-13T23:56:00Z">
                <w:pPr>
                  <w:pStyle w:val="comment"/>
                  <w:numPr>
                    <w:numId w:val="115"/>
                  </w:numPr>
                  <w:ind w:left="360" w:hanging="360"/>
                  <w:jc w:val="right"/>
                </w:pPr>
              </w:pPrChange>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D77317">
            <w:pPr>
              <w:pStyle w:val="comment"/>
              <w:numPr>
                <w:ilvl w:val="0"/>
                <w:numId w:val="114"/>
              </w:numPr>
              <w:jc w:val="right"/>
              <w:rPr>
                <w:rFonts w:ascii="Times New Roman" w:hAnsi="Times New Roman" w:cs="Times New Roman"/>
                <w:i w:val="0"/>
                <w:color w:val="000000" w:themeColor="text1"/>
                <w:sz w:val="22"/>
                <w:szCs w:val="22"/>
              </w:rPr>
              <w:pPrChange w:id="820" w:author="Ngọc Mạnh Lưu" w:date="2015-12-13T23:56:00Z">
                <w:pPr>
                  <w:pStyle w:val="comment"/>
                  <w:numPr>
                    <w:numId w:val="115"/>
                  </w:numPr>
                  <w:ind w:left="360" w:hanging="360"/>
                  <w:jc w:val="right"/>
                </w:pPr>
              </w:pPrChange>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D77317">
            <w:pPr>
              <w:pStyle w:val="comment"/>
              <w:numPr>
                <w:ilvl w:val="0"/>
                <w:numId w:val="114"/>
              </w:numPr>
              <w:jc w:val="right"/>
              <w:rPr>
                <w:rFonts w:ascii="Times New Roman" w:hAnsi="Times New Roman" w:cs="Times New Roman"/>
                <w:i w:val="0"/>
                <w:color w:val="000000" w:themeColor="text1"/>
                <w:sz w:val="22"/>
                <w:szCs w:val="22"/>
              </w:rPr>
              <w:pPrChange w:id="821" w:author="Ngọc Mạnh Lưu" w:date="2015-12-13T23:56:00Z">
                <w:pPr>
                  <w:pStyle w:val="comment"/>
                  <w:numPr>
                    <w:numId w:val="115"/>
                  </w:numPr>
                  <w:ind w:left="360" w:hanging="360"/>
                  <w:jc w:val="right"/>
                </w:pPr>
              </w:pPrChange>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2BD538E8" w14:textId="77777777" w:rsidTr="00F03BD2">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08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306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F03BD2">
        <w:tc>
          <w:tcPr>
            <w:tcW w:w="562" w:type="dxa"/>
          </w:tcPr>
          <w:p w14:paraId="2DF4F7C5" w14:textId="77777777" w:rsidR="00E6726D" w:rsidRPr="00920860" w:rsidRDefault="00E6726D" w:rsidP="00D77317">
            <w:pPr>
              <w:pStyle w:val="comment"/>
              <w:numPr>
                <w:ilvl w:val="0"/>
                <w:numId w:val="110"/>
              </w:numPr>
              <w:jc w:val="right"/>
              <w:rPr>
                <w:rFonts w:ascii="Times New Roman" w:hAnsi="Times New Roman" w:cs="Times New Roman"/>
                <w:i w:val="0"/>
                <w:color w:val="000000" w:themeColor="text1"/>
                <w:sz w:val="22"/>
                <w:szCs w:val="22"/>
              </w:rPr>
              <w:pPrChange w:id="822" w:author="Ngọc Mạnh Lưu" w:date="2015-12-13T23:56:00Z">
                <w:pPr>
                  <w:pStyle w:val="comment"/>
                  <w:numPr>
                    <w:numId w:val="111"/>
                  </w:numPr>
                  <w:ind w:left="360" w:hanging="360"/>
                  <w:jc w:val="right"/>
                </w:pPr>
              </w:pPrChange>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08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306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F03BD2">
        <w:tc>
          <w:tcPr>
            <w:tcW w:w="562" w:type="dxa"/>
          </w:tcPr>
          <w:p w14:paraId="376D772A" w14:textId="77777777" w:rsidR="00E6726D" w:rsidRPr="00920860" w:rsidRDefault="00E6726D" w:rsidP="00D77317">
            <w:pPr>
              <w:pStyle w:val="comment"/>
              <w:numPr>
                <w:ilvl w:val="0"/>
                <w:numId w:val="110"/>
              </w:numPr>
              <w:jc w:val="right"/>
              <w:rPr>
                <w:rFonts w:ascii="Times New Roman" w:hAnsi="Times New Roman" w:cs="Times New Roman"/>
                <w:i w:val="0"/>
                <w:color w:val="000000" w:themeColor="text1"/>
                <w:sz w:val="22"/>
                <w:szCs w:val="22"/>
              </w:rPr>
              <w:pPrChange w:id="823" w:author="Ngọc Mạnh Lưu" w:date="2015-12-13T23:56:00Z">
                <w:pPr>
                  <w:pStyle w:val="comment"/>
                  <w:numPr>
                    <w:numId w:val="111"/>
                  </w:numPr>
                  <w:ind w:left="360" w:hanging="360"/>
                  <w:jc w:val="right"/>
                </w:pPr>
              </w:pPrChange>
            </w:pPr>
          </w:p>
        </w:tc>
        <w:tc>
          <w:tcPr>
            <w:tcW w:w="1683" w:type="dxa"/>
          </w:tcPr>
          <w:p w14:paraId="7D81605B" w14:textId="77777777" w:rsidR="00E6726D" w:rsidRPr="0074094C" w:rsidRDefault="00E6726D" w:rsidP="00F03BD2">
            <w:pPr>
              <w:pStyle w:val="NormalIndent"/>
              <w:rPr>
                <w:iCs w:val="0"/>
              </w:rPr>
            </w:pPr>
            <w:r w:rsidRPr="0074094C">
              <w:t>CreatorID</w:t>
            </w:r>
          </w:p>
        </w:tc>
        <w:tc>
          <w:tcPr>
            <w:tcW w:w="108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306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F03BD2">
        <w:tc>
          <w:tcPr>
            <w:tcW w:w="562" w:type="dxa"/>
          </w:tcPr>
          <w:p w14:paraId="37827CAE" w14:textId="77777777" w:rsidR="00E6726D" w:rsidRPr="00920860" w:rsidRDefault="00E6726D" w:rsidP="00D77317">
            <w:pPr>
              <w:pStyle w:val="comment"/>
              <w:numPr>
                <w:ilvl w:val="0"/>
                <w:numId w:val="110"/>
              </w:numPr>
              <w:jc w:val="right"/>
              <w:rPr>
                <w:rFonts w:ascii="Times New Roman" w:hAnsi="Times New Roman" w:cs="Times New Roman"/>
                <w:i w:val="0"/>
                <w:color w:val="000000" w:themeColor="text1"/>
                <w:sz w:val="22"/>
                <w:szCs w:val="22"/>
              </w:rPr>
              <w:pPrChange w:id="824" w:author="Ngọc Mạnh Lưu" w:date="2015-12-13T23:56:00Z">
                <w:pPr>
                  <w:pStyle w:val="comment"/>
                  <w:numPr>
                    <w:numId w:val="111"/>
                  </w:numPr>
                  <w:ind w:left="360" w:hanging="360"/>
                  <w:jc w:val="right"/>
                </w:pPr>
              </w:pPrChange>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08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306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F03BD2">
        <w:tc>
          <w:tcPr>
            <w:tcW w:w="562" w:type="dxa"/>
          </w:tcPr>
          <w:p w14:paraId="09910059" w14:textId="77777777" w:rsidR="00E6726D" w:rsidRPr="00920860" w:rsidRDefault="00E6726D" w:rsidP="00D77317">
            <w:pPr>
              <w:pStyle w:val="comment"/>
              <w:numPr>
                <w:ilvl w:val="0"/>
                <w:numId w:val="110"/>
              </w:numPr>
              <w:jc w:val="right"/>
              <w:rPr>
                <w:rFonts w:ascii="Times New Roman" w:hAnsi="Times New Roman" w:cs="Times New Roman"/>
                <w:i w:val="0"/>
                <w:color w:val="000000" w:themeColor="text1"/>
                <w:sz w:val="22"/>
                <w:szCs w:val="22"/>
              </w:rPr>
              <w:pPrChange w:id="825" w:author="Ngọc Mạnh Lưu" w:date="2015-12-13T23:56:00Z">
                <w:pPr>
                  <w:pStyle w:val="comment"/>
                  <w:numPr>
                    <w:numId w:val="111"/>
                  </w:numPr>
                  <w:ind w:left="360" w:hanging="360"/>
                  <w:jc w:val="right"/>
                </w:pPr>
              </w:pPrChange>
            </w:pPr>
          </w:p>
        </w:tc>
        <w:tc>
          <w:tcPr>
            <w:tcW w:w="1683" w:type="dxa"/>
          </w:tcPr>
          <w:p w14:paraId="1AC70A43" w14:textId="77777777" w:rsidR="00E6726D" w:rsidRPr="0074094C" w:rsidRDefault="00E6726D" w:rsidP="00F03BD2">
            <w:pPr>
              <w:pStyle w:val="NormalIndent"/>
              <w:rPr>
                <w:iCs w:val="0"/>
              </w:rPr>
            </w:pPr>
            <w:r w:rsidRPr="0074094C">
              <w:t>Subject</w:t>
            </w:r>
          </w:p>
        </w:tc>
        <w:tc>
          <w:tcPr>
            <w:tcW w:w="108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306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F03BD2">
        <w:tc>
          <w:tcPr>
            <w:tcW w:w="562" w:type="dxa"/>
          </w:tcPr>
          <w:p w14:paraId="7042AE62" w14:textId="77777777" w:rsidR="00E6726D" w:rsidRPr="00920860" w:rsidRDefault="00E6726D" w:rsidP="00D77317">
            <w:pPr>
              <w:pStyle w:val="comment"/>
              <w:numPr>
                <w:ilvl w:val="0"/>
                <w:numId w:val="110"/>
              </w:numPr>
              <w:jc w:val="right"/>
              <w:rPr>
                <w:rFonts w:ascii="Times New Roman" w:hAnsi="Times New Roman" w:cs="Times New Roman"/>
                <w:i w:val="0"/>
                <w:color w:val="000000" w:themeColor="text1"/>
                <w:sz w:val="22"/>
                <w:szCs w:val="22"/>
              </w:rPr>
              <w:pPrChange w:id="826" w:author="Ngọc Mạnh Lưu" w:date="2015-12-13T23:56:00Z">
                <w:pPr>
                  <w:pStyle w:val="comment"/>
                  <w:numPr>
                    <w:numId w:val="111"/>
                  </w:numPr>
                  <w:ind w:left="360" w:hanging="360"/>
                  <w:jc w:val="right"/>
                </w:pPr>
              </w:pPrChange>
            </w:pPr>
          </w:p>
        </w:tc>
        <w:tc>
          <w:tcPr>
            <w:tcW w:w="1683" w:type="dxa"/>
          </w:tcPr>
          <w:p w14:paraId="4928E9ED" w14:textId="77777777" w:rsidR="00E6726D" w:rsidRPr="0074094C" w:rsidRDefault="00E6726D" w:rsidP="00F03BD2">
            <w:pPr>
              <w:pStyle w:val="NormalIndent"/>
              <w:rPr>
                <w:iCs w:val="0"/>
              </w:rPr>
            </w:pPr>
            <w:r w:rsidRPr="0074094C">
              <w:t>CreatedDate</w:t>
            </w:r>
          </w:p>
        </w:tc>
        <w:tc>
          <w:tcPr>
            <w:tcW w:w="108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306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F03BD2">
        <w:tc>
          <w:tcPr>
            <w:tcW w:w="562" w:type="dxa"/>
          </w:tcPr>
          <w:p w14:paraId="19D0A7AC" w14:textId="77777777" w:rsidR="00E6726D" w:rsidRPr="00920860" w:rsidRDefault="00E6726D" w:rsidP="00D77317">
            <w:pPr>
              <w:pStyle w:val="comment"/>
              <w:numPr>
                <w:ilvl w:val="0"/>
                <w:numId w:val="110"/>
              </w:numPr>
              <w:jc w:val="right"/>
              <w:rPr>
                <w:rFonts w:ascii="Times New Roman" w:hAnsi="Times New Roman" w:cs="Times New Roman"/>
                <w:i w:val="0"/>
                <w:color w:val="000000" w:themeColor="text1"/>
                <w:sz w:val="22"/>
                <w:szCs w:val="22"/>
              </w:rPr>
              <w:pPrChange w:id="827" w:author="Ngọc Mạnh Lưu" w:date="2015-12-13T23:56:00Z">
                <w:pPr>
                  <w:pStyle w:val="comment"/>
                  <w:numPr>
                    <w:numId w:val="111"/>
                  </w:numPr>
                  <w:ind w:left="360" w:hanging="360"/>
                  <w:jc w:val="right"/>
                </w:pPr>
              </w:pPrChange>
            </w:pPr>
          </w:p>
        </w:tc>
        <w:tc>
          <w:tcPr>
            <w:tcW w:w="1683" w:type="dxa"/>
          </w:tcPr>
          <w:p w14:paraId="74BD4062" w14:textId="77777777" w:rsidR="00E6726D" w:rsidRPr="0074094C" w:rsidRDefault="00E6726D" w:rsidP="00F03BD2">
            <w:pPr>
              <w:pStyle w:val="NormalIndent"/>
              <w:rPr>
                <w:iCs w:val="0"/>
              </w:rPr>
            </w:pPr>
            <w:r w:rsidRPr="0074094C">
              <w:t>UpdatedDate</w:t>
            </w:r>
          </w:p>
        </w:tc>
        <w:tc>
          <w:tcPr>
            <w:tcW w:w="108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306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F03BD2">
        <w:tc>
          <w:tcPr>
            <w:tcW w:w="562" w:type="dxa"/>
          </w:tcPr>
          <w:p w14:paraId="73CC3CCC" w14:textId="77777777" w:rsidR="00E6726D" w:rsidRPr="00920860" w:rsidRDefault="00E6726D" w:rsidP="00D77317">
            <w:pPr>
              <w:pStyle w:val="comment"/>
              <w:numPr>
                <w:ilvl w:val="0"/>
                <w:numId w:val="110"/>
              </w:numPr>
              <w:jc w:val="right"/>
              <w:rPr>
                <w:rFonts w:ascii="Times New Roman" w:hAnsi="Times New Roman" w:cs="Times New Roman"/>
                <w:i w:val="0"/>
                <w:color w:val="000000" w:themeColor="text1"/>
                <w:sz w:val="22"/>
                <w:szCs w:val="22"/>
              </w:rPr>
              <w:pPrChange w:id="828" w:author="Ngọc Mạnh Lưu" w:date="2015-12-13T23:56:00Z">
                <w:pPr>
                  <w:pStyle w:val="comment"/>
                  <w:numPr>
                    <w:numId w:val="111"/>
                  </w:numPr>
                  <w:ind w:left="360" w:hanging="360"/>
                  <w:jc w:val="right"/>
                </w:pPr>
              </w:pPrChange>
            </w:pPr>
          </w:p>
        </w:tc>
        <w:tc>
          <w:tcPr>
            <w:tcW w:w="1683" w:type="dxa"/>
          </w:tcPr>
          <w:p w14:paraId="7D455983" w14:textId="77777777" w:rsidR="00E6726D" w:rsidRPr="0074094C" w:rsidRDefault="00E6726D" w:rsidP="00F03BD2">
            <w:pPr>
              <w:pStyle w:val="NormalIndent"/>
              <w:rPr>
                <w:iCs w:val="0"/>
              </w:rPr>
            </w:pPr>
            <w:r w:rsidRPr="0074094C">
              <w:t>DeleteStatus</w:t>
            </w:r>
          </w:p>
        </w:tc>
        <w:tc>
          <w:tcPr>
            <w:tcW w:w="108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306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F03BD2">
        <w:tc>
          <w:tcPr>
            <w:tcW w:w="562" w:type="dxa"/>
          </w:tcPr>
          <w:p w14:paraId="0DA14E74" w14:textId="77777777" w:rsidR="00E6726D" w:rsidRPr="00920860" w:rsidRDefault="00E6726D" w:rsidP="00D77317">
            <w:pPr>
              <w:pStyle w:val="comment"/>
              <w:numPr>
                <w:ilvl w:val="0"/>
                <w:numId w:val="110"/>
              </w:numPr>
              <w:jc w:val="right"/>
              <w:rPr>
                <w:rFonts w:ascii="Times New Roman" w:hAnsi="Times New Roman" w:cs="Times New Roman"/>
                <w:i w:val="0"/>
                <w:color w:val="000000" w:themeColor="text1"/>
                <w:sz w:val="22"/>
                <w:szCs w:val="22"/>
              </w:rPr>
              <w:pPrChange w:id="829" w:author="Ngọc Mạnh Lưu" w:date="2015-12-13T23:56:00Z">
                <w:pPr>
                  <w:pStyle w:val="comment"/>
                  <w:numPr>
                    <w:numId w:val="111"/>
                  </w:numPr>
                  <w:ind w:left="360" w:hanging="360"/>
                  <w:jc w:val="right"/>
                </w:pPr>
              </w:pPrChange>
            </w:pPr>
          </w:p>
        </w:tc>
        <w:tc>
          <w:tcPr>
            <w:tcW w:w="1683" w:type="dxa"/>
          </w:tcPr>
          <w:p w14:paraId="004B61F4" w14:textId="77777777" w:rsidR="00E6726D" w:rsidRPr="0074094C" w:rsidRDefault="00E6726D" w:rsidP="00F03BD2">
            <w:pPr>
              <w:pStyle w:val="NormalIndent"/>
              <w:rPr>
                <w:iCs w:val="0"/>
              </w:rPr>
            </w:pPr>
            <w:r w:rsidRPr="0074094C">
              <w:t>ViewStatus</w:t>
            </w:r>
          </w:p>
        </w:tc>
        <w:tc>
          <w:tcPr>
            <w:tcW w:w="108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306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830" w:name="_Toc431202003"/>
      <w:r>
        <w:t xml:space="preserve">Message </w:t>
      </w:r>
      <w:bookmarkEnd w:id="830"/>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65E016E5" w14:textId="77777777" w:rsidTr="00F03BD2">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F03BD2">
        <w:tc>
          <w:tcPr>
            <w:tcW w:w="562" w:type="dxa"/>
          </w:tcPr>
          <w:p w14:paraId="60DB4427" w14:textId="77777777" w:rsidR="00E6726D" w:rsidRPr="00920860" w:rsidRDefault="00E6726D" w:rsidP="00D77317">
            <w:pPr>
              <w:pStyle w:val="comment"/>
              <w:numPr>
                <w:ilvl w:val="0"/>
                <w:numId w:val="115"/>
              </w:numPr>
              <w:jc w:val="right"/>
              <w:rPr>
                <w:rFonts w:ascii="Times New Roman" w:hAnsi="Times New Roman" w:cs="Times New Roman"/>
                <w:i w:val="0"/>
                <w:color w:val="000000" w:themeColor="text1"/>
                <w:sz w:val="22"/>
                <w:szCs w:val="22"/>
              </w:rPr>
              <w:pPrChange w:id="831" w:author="Ngọc Mạnh Lưu" w:date="2015-12-13T23:56:00Z">
                <w:pPr>
                  <w:pStyle w:val="comment"/>
                  <w:numPr>
                    <w:numId w:val="116"/>
                  </w:numPr>
                  <w:ind w:left="360" w:hanging="360"/>
                  <w:jc w:val="right"/>
                </w:pPr>
              </w:pPrChange>
            </w:pPr>
          </w:p>
        </w:tc>
        <w:tc>
          <w:tcPr>
            <w:tcW w:w="1683" w:type="dxa"/>
          </w:tcPr>
          <w:p w14:paraId="56D27AC3" w14:textId="77777777" w:rsidR="00E6726D" w:rsidRPr="0074094C" w:rsidRDefault="00E6726D" w:rsidP="00F03BD2">
            <w:pPr>
              <w:pStyle w:val="NormalIndent"/>
              <w:rPr>
                <w:iCs w:val="0"/>
              </w:rPr>
            </w:pPr>
            <w:r w:rsidRPr="0074094C">
              <w:t>MessageID</w:t>
            </w:r>
          </w:p>
        </w:tc>
        <w:tc>
          <w:tcPr>
            <w:tcW w:w="108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306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F03BD2">
        <w:tc>
          <w:tcPr>
            <w:tcW w:w="562" w:type="dxa"/>
          </w:tcPr>
          <w:p w14:paraId="5DBE8939" w14:textId="77777777" w:rsidR="00E6726D" w:rsidRPr="00920860" w:rsidRDefault="00E6726D" w:rsidP="00D77317">
            <w:pPr>
              <w:pStyle w:val="comment"/>
              <w:numPr>
                <w:ilvl w:val="0"/>
                <w:numId w:val="115"/>
              </w:numPr>
              <w:jc w:val="right"/>
              <w:rPr>
                <w:rFonts w:ascii="Times New Roman" w:hAnsi="Times New Roman" w:cs="Times New Roman"/>
                <w:i w:val="0"/>
                <w:color w:val="000000" w:themeColor="text1"/>
                <w:sz w:val="22"/>
                <w:szCs w:val="22"/>
              </w:rPr>
              <w:pPrChange w:id="832" w:author="Ngọc Mạnh Lưu" w:date="2015-12-13T23:56:00Z">
                <w:pPr>
                  <w:pStyle w:val="comment"/>
                  <w:numPr>
                    <w:numId w:val="116"/>
                  </w:numPr>
                  <w:ind w:left="360" w:hanging="360"/>
                  <w:jc w:val="right"/>
                </w:pPr>
              </w:pPrChange>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08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306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F03BD2">
        <w:tc>
          <w:tcPr>
            <w:tcW w:w="562" w:type="dxa"/>
          </w:tcPr>
          <w:p w14:paraId="403592E5" w14:textId="77777777" w:rsidR="00E6726D" w:rsidRPr="00920860" w:rsidRDefault="00E6726D" w:rsidP="00D77317">
            <w:pPr>
              <w:pStyle w:val="comment"/>
              <w:numPr>
                <w:ilvl w:val="0"/>
                <w:numId w:val="115"/>
              </w:numPr>
              <w:jc w:val="right"/>
              <w:rPr>
                <w:rFonts w:ascii="Times New Roman" w:hAnsi="Times New Roman" w:cs="Times New Roman"/>
                <w:i w:val="0"/>
                <w:color w:val="000000" w:themeColor="text1"/>
                <w:sz w:val="22"/>
                <w:szCs w:val="22"/>
              </w:rPr>
              <w:pPrChange w:id="833" w:author="Ngọc Mạnh Lưu" w:date="2015-12-13T23:56:00Z">
                <w:pPr>
                  <w:pStyle w:val="comment"/>
                  <w:numPr>
                    <w:numId w:val="116"/>
                  </w:numPr>
                  <w:ind w:left="360" w:hanging="360"/>
                  <w:jc w:val="right"/>
                </w:pPr>
              </w:pPrChange>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08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306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F03BD2">
        <w:tc>
          <w:tcPr>
            <w:tcW w:w="562" w:type="dxa"/>
          </w:tcPr>
          <w:p w14:paraId="79F2E503" w14:textId="77777777" w:rsidR="00E6726D" w:rsidRPr="00920860" w:rsidRDefault="00E6726D" w:rsidP="00D77317">
            <w:pPr>
              <w:pStyle w:val="comment"/>
              <w:numPr>
                <w:ilvl w:val="0"/>
                <w:numId w:val="115"/>
              </w:numPr>
              <w:jc w:val="right"/>
              <w:rPr>
                <w:rFonts w:ascii="Times New Roman" w:hAnsi="Times New Roman" w:cs="Times New Roman"/>
                <w:i w:val="0"/>
                <w:color w:val="000000" w:themeColor="text1"/>
                <w:sz w:val="22"/>
                <w:szCs w:val="22"/>
              </w:rPr>
              <w:pPrChange w:id="834" w:author="Ngọc Mạnh Lưu" w:date="2015-12-13T23:56:00Z">
                <w:pPr>
                  <w:pStyle w:val="comment"/>
                  <w:numPr>
                    <w:numId w:val="116"/>
                  </w:numPr>
                  <w:ind w:left="360" w:hanging="360"/>
                  <w:jc w:val="right"/>
                </w:pPr>
              </w:pPrChange>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08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306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F03BD2">
        <w:tc>
          <w:tcPr>
            <w:tcW w:w="562" w:type="dxa"/>
          </w:tcPr>
          <w:p w14:paraId="5D0FE82A" w14:textId="77777777" w:rsidR="00E6726D" w:rsidRPr="00920860" w:rsidRDefault="00E6726D" w:rsidP="00D77317">
            <w:pPr>
              <w:pStyle w:val="comment"/>
              <w:numPr>
                <w:ilvl w:val="0"/>
                <w:numId w:val="115"/>
              </w:numPr>
              <w:jc w:val="right"/>
              <w:rPr>
                <w:rFonts w:ascii="Times New Roman" w:hAnsi="Times New Roman" w:cs="Times New Roman"/>
                <w:i w:val="0"/>
                <w:color w:val="000000" w:themeColor="text1"/>
                <w:sz w:val="22"/>
                <w:szCs w:val="22"/>
              </w:rPr>
              <w:pPrChange w:id="835" w:author="Ngọc Mạnh Lưu" w:date="2015-12-13T23:56:00Z">
                <w:pPr>
                  <w:pStyle w:val="comment"/>
                  <w:numPr>
                    <w:numId w:val="116"/>
                  </w:numPr>
                  <w:ind w:left="360" w:hanging="360"/>
                  <w:jc w:val="right"/>
                </w:pPr>
              </w:pPrChange>
            </w:pPr>
          </w:p>
        </w:tc>
        <w:tc>
          <w:tcPr>
            <w:tcW w:w="1683" w:type="dxa"/>
          </w:tcPr>
          <w:p w14:paraId="464A8825" w14:textId="77777777" w:rsidR="00E6726D" w:rsidRPr="0074094C" w:rsidRDefault="00E6726D" w:rsidP="00F03BD2">
            <w:pPr>
              <w:pStyle w:val="NormalIndent"/>
              <w:rPr>
                <w:iCs w:val="0"/>
              </w:rPr>
            </w:pPr>
            <w:r w:rsidRPr="0074094C">
              <w:t>SentTime</w:t>
            </w:r>
          </w:p>
        </w:tc>
        <w:tc>
          <w:tcPr>
            <w:tcW w:w="108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77777777" w:rsidR="00E6726D" w:rsidRPr="000C6AF8" w:rsidRDefault="00E6726D" w:rsidP="00F03BD2">
            <w:pPr>
              <w:pStyle w:val="NormalIndent"/>
              <w:rPr>
                <w:iCs w:val="0"/>
              </w:rPr>
            </w:pPr>
            <w:r w:rsidRPr="000C6AF8">
              <w:t>private</w:t>
            </w:r>
          </w:p>
        </w:tc>
        <w:tc>
          <w:tcPr>
            <w:tcW w:w="3060" w:type="dxa"/>
          </w:tcPr>
          <w:p w14:paraId="556C2350" w14:textId="77777777" w:rsidR="00E6726D" w:rsidRPr="0074094C" w:rsidRDefault="00E6726D" w:rsidP="00F03BD2">
            <w:pPr>
              <w:pStyle w:val="NormalIndent"/>
              <w:keepNext/>
              <w:rPr>
                <w:iCs w:val="0"/>
              </w:rPr>
            </w:pPr>
            <w:r w:rsidRPr="0074094C">
              <w:rPr>
                <w:iCs w:val="0"/>
              </w:rPr>
              <w:t>Message’s sent time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836" w:name="_Toc431202004"/>
      <w:r>
        <w:t xml:space="preserve">RewardPkg </w:t>
      </w:r>
      <w:bookmarkEnd w:id="836"/>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31DC4B20" w14:textId="77777777" w:rsidTr="00F03BD2">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F03BD2">
        <w:tc>
          <w:tcPr>
            <w:tcW w:w="562" w:type="dxa"/>
          </w:tcPr>
          <w:p w14:paraId="6B3AE210" w14:textId="77777777" w:rsidR="00E6726D" w:rsidRPr="00920860" w:rsidRDefault="00E6726D" w:rsidP="00D77317">
            <w:pPr>
              <w:pStyle w:val="comment"/>
              <w:numPr>
                <w:ilvl w:val="0"/>
                <w:numId w:val="116"/>
              </w:numPr>
              <w:jc w:val="right"/>
              <w:rPr>
                <w:rFonts w:ascii="Times New Roman" w:hAnsi="Times New Roman" w:cs="Times New Roman"/>
                <w:i w:val="0"/>
                <w:color w:val="000000" w:themeColor="text1"/>
                <w:sz w:val="22"/>
                <w:szCs w:val="22"/>
              </w:rPr>
              <w:pPrChange w:id="837" w:author="Ngọc Mạnh Lưu" w:date="2015-12-13T23:56:00Z">
                <w:pPr>
                  <w:pStyle w:val="comment"/>
                  <w:numPr>
                    <w:numId w:val="117"/>
                  </w:numPr>
                  <w:ind w:left="360" w:hanging="360"/>
                  <w:jc w:val="right"/>
                </w:pPr>
              </w:pPrChange>
            </w:pPr>
          </w:p>
        </w:tc>
        <w:tc>
          <w:tcPr>
            <w:tcW w:w="1683" w:type="dxa"/>
          </w:tcPr>
          <w:p w14:paraId="4CFF7F0A" w14:textId="77777777" w:rsidR="00E6726D" w:rsidRPr="0074094C" w:rsidRDefault="00E6726D" w:rsidP="00F03BD2">
            <w:pPr>
              <w:pStyle w:val="NormalIndent"/>
              <w:rPr>
                <w:iCs w:val="0"/>
              </w:rPr>
            </w:pPr>
            <w:r>
              <w:t>RewardID</w:t>
            </w:r>
          </w:p>
        </w:tc>
        <w:tc>
          <w:tcPr>
            <w:tcW w:w="108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3060" w:type="dxa"/>
          </w:tcPr>
          <w:p w14:paraId="5C5B2A09" w14:textId="77777777" w:rsidR="00E6726D" w:rsidRPr="0074094C" w:rsidRDefault="00E6726D" w:rsidP="00F03BD2">
            <w:pPr>
              <w:pStyle w:val="NormalIndent"/>
              <w:rPr>
                <w:iCs w:val="0"/>
              </w:rPr>
            </w:pPr>
            <w:r>
              <w:rPr>
                <w:iCs w:val="0"/>
              </w:rPr>
              <w:t>Reward</w:t>
            </w:r>
            <w:r w:rsidRPr="0074094C">
              <w:rPr>
                <w:iCs w:val="0"/>
              </w:rPr>
              <w:t>’s ID</w:t>
            </w:r>
          </w:p>
        </w:tc>
      </w:tr>
      <w:tr w:rsidR="00E6726D" w:rsidRPr="00920860" w14:paraId="66CF74B4" w14:textId="77777777" w:rsidTr="00F03BD2">
        <w:tc>
          <w:tcPr>
            <w:tcW w:w="562" w:type="dxa"/>
          </w:tcPr>
          <w:p w14:paraId="33B1D5B7" w14:textId="77777777" w:rsidR="00E6726D" w:rsidRPr="00920860" w:rsidRDefault="00E6726D" w:rsidP="00D77317">
            <w:pPr>
              <w:pStyle w:val="comment"/>
              <w:numPr>
                <w:ilvl w:val="0"/>
                <w:numId w:val="116"/>
              </w:numPr>
              <w:jc w:val="right"/>
              <w:rPr>
                <w:rFonts w:ascii="Times New Roman" w:hAnsi="Times New Roman" w:cs="Times New Roman"/>
                <w:i w:val="0"/>
                <w:color w:val="000000" w:themeColor="text1"/>
                <w:sz w:val="22"/>
                <w:szCs w:val="22"/>
              </w:rPr>
              <w:pPrChange w:id="838" w:author="Ngọc Mạnh Lưu" w:date="2015-12-13T23:56:00Z">
                <w:pPr>
                  <w:pStyle w:val="comment"/>
                  <w:numPr>
                    <w:numId w:val="117"/>
                  </w:numPr>
                  <w:ind w:left="360" w:hanging="360"/>
                  <w:jc w:val="right"/>
                </w:pPr>
              </w:pPrChange>
            </w:pPr>
          </w:p>
        </w:tc>
        <w:tc>
          <w:tcPr>
            <w:tcW w:w="1683" w:type="dxa"/>
          </w:tcPr>
          <w:p w14:paraId="48609111" w14:textId="77777777" w:rsidR="00E6726D" w:rsidRPr="0074094C" w:rsidRDefault="00E6726D" w:rsidP="00F03BD2">
            <w:pPr>
              <w:pStyle w:val="NormalIndent"/>
              <w:rPr>
                <w:iCs w:val="0"/>
              </w:rPr>
            </w:pPr>
            <w:r>
              <w:t>ProjectID</w:t>
            </w:r>
          </w:p>
        </w:tc>
        <w:tc>
          <w:tcPr>
            <w:tcW w:w="108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3060" w:type="dxa"/>
          </w:tcPr>
          <w:p w14:paraId="2D350A0E" w14:textId="77777777" w:rsidR="00E6726D" w:rsidRPr="0074094C" w:rsidRDefault="00E6726D" w:rsidP="00F03BD2">
            <w:pPr>
              <w:pStyle w:val="NormalIndent"/>
              <w:rPr>
                <w:iCs w:val="0"/>
              </w:rPr>
            </w:pPr>
            <w:r w:rsidRPr="004C3E24">
              <w:rPr>
                <w:iCs w:val="0"/>
              </w:rPr>
              <w:t xml:space="preserve">Reward’s </w:t>
            </w:r>
            <w:r>
              <w:rPr>
                <w:iCs w:val="0"/>
              </w:rPr>
              <w:t>project id</w:t>
            </w:r>
          </w:p>
        </w:tc>
      </w:tr>
      <w:tr w:rsidR="00E6726D" w:rsidRPr="00920860" w14:paraId="2F1812EA" w14:textId="77777777" w:rsidTr="00F03BD2">
        <w:tc>
          <w:tcPr>
            <w:tcW w:w="562" w:type="dxa"/>
          </w:tcPr>
          <w:p w14:paraId="3FBD1161" w14:textId="77777777" w:rsidR="00E6726D" w:rsidRPr="00920860" w:rsidRDefault="00E6726D" w:rsidP="00D77317">
            <w:pPr>
              <w:pStyle w:val="comment"/>
              <w:numPr>
                <w:ilvl w:val="0"/>
                <w:numId w:val="116"/>
              </w:numPr>
              <w:jc w:val="right"/>
              <w:rPr>
                <w:rFonts w:ascii="Times New Roman" w:hAnsi="Times New Roman" w:cs="Times New Roman"/>
                <w:i w:val="0"/>
                <w:color w:val="000000" w:themeColor="text1"/>
                <w:sz w:val="22"/>
                <w:szCs w:val="22"/>
              </w:rPr>
              <w:pPrChange w:id="839" w:author="Ngọc Mạnh Lưu" w:date="2015-12-13T23:56:00Z">
                <w:pPr>
                  <w:pStyle w:val="comment"/>
                  <w:numPr>
                    <w:numId w:val="117"/>
                  </w:numPr>
                  <w:ind w:left="360" w:hanging="360"/>
                  <w:jc w:val="right"/>
                </w:pPr>
              </w:pPrChange>
            </w:pPr>
          </w:p>
        </w:tc>
        <w:tc>
          <w:tcPr>
            <w:tcW w:w="1683" w:type="dxa"/>
          </w:tcPr>
          <w:p w14:paraId="535096F8" w14:textId="77777777" w:rsidR="00E6726D" w:rsidRPr="0074094C" w:rsidRDefault="00E6726D" w:rsidP="00F03BD2">
            <w:pPr>
              <w:pStyle w:val="NormalIndent"/>
              <w:rPr>
                <w:iCs w:val="0"/>
              </w:rPr>
            </w:pPr>
            <w:r>
              <w:t>LimitedQuantity</w:t>
            </w:r>
          </w:p>
        </w:tc>
        <w:tc>
          <w:tcPr>
            <w:tcW w:w="108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3060" w:type="dxa"/>
          </w:tcPr>
          <w:p w14:paraId="5D5F60F9" w14:textId="77777777" w:rsidR="00E6726D" w:rsidRPr="0074094C" w:rsidRDefault="00E6726D" w:rsidP="00F03BD2">
            <w:pPr>
              <w:pStyle w:val="NormalIndent"/>
              <w:rPr>
                <w:iCs w:val="0"/>
              </w:rPr>
            </w:pPr>
            <w:r w:rsidRPr="004C3E24">
              <w:rPr>
                <w:iCs w:val="0"/>
              </w:rPr>
              <w:t xml:space="preserve">Reward’s </w:t>
            </w:r>
            <w:r>
              <w:rPr>
                <w:iCs w:val="0"/>
              </w:rPr>
              <w:t>limited quantity</w:t>
            </w:r>
          </w:p>
        </w:tc>
      </w:tr>
      <w:tr w:rsidR="00E6726D" w:rsidRPr="00920860" w14:paraId="2C2127CC" w14:textId="77777777" w:rsidTr="00F03BD2">
        <w:tc>
          <w:tcPr>
            <w:tcW w:w="562" w:type="dxa"/>
          </w:tcPr>
          <w:p w14:paraId="499A6869" w14:textId="77777777" w:rsidR="00E6726D" w:rsidRPr="00920860" w:rsidRDefault="00E6726D" w:rsidP="00D77317">
            <w:pPr>
              <w:pStyle w:val="comment"/>
              <w:numPr>
                <w:ilvl w:val="0"/>
                <w:numId w:val="116"/>
              </w:numPr>
              <w:jc w:val="right"/>
              <w:rPr>
                <w:rFonts w:ascii="Times New Roman" w:hAnsi="Times New Roman" w:cs="Times New Roman"/>
                <w:i w:val="0"/>
                <w:color w:val="000000" w:themeColor="text1"/>
                <w:sz w:val="22"/>
                <w:szCs w:val="22"/>
              </w:rPr>
              <w:pPrChange w:id="840" w:author="Ngọc Mạnh Lưu" w:date="2015-12-13T23:56:00Z">
                <w:pPr>
                  <w:pStyle w:val="comment"/>
                  <w:numPr>
                    <w:numId w:val="117"/>
                  </w:numPr>
                  <w:ind w:left="360" w:hanging="360"/>
                  <w:jc w:val="right"/>
                </w:pPr>
              </w:pPrChange>
            </w:pPr>
          </w:p>
        </w:tc>
        <w:tc>
          <w:tcPr>
            <w:tcW w:w="1683" w:type="dxa"/>
          </w:tcPr>
          <w:p w14:paraId="43A44FF9" w14:textId="77777777" w:rsidR="00E6726D" w:rsidRDefault="00E6726D" w:rsidP="00F03BD2">
            <w:pPr>
              <w:pStyle w:val="NormalIndent"/>
              <w:rPr>
                <w:iCs w:val="0"/>
              </w:rPr>
            </w:pPr>
            <w:r>
              <w:t>Type</w:t>
            </w:r>
          </w:p>
        </w:tc>
        <w:tc>
          <w:tcPr>
            <w:tcW w:w="108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3060" w:type="dxa"/>
          </w:tcPr>
          <w:p w14:paraId="01581B6F" w14:textId="77777777" w:rsidR="00E6726D" w:rsidRPr="004C3E24" w:rsidRDefault="00E6726D" w:rsidP="00F03BD2">
            <w:pPr>
              <w:pStyle w:val="NormalIndent"/>
              <w:rPr>
                <w:iCs w:val="0"/>
              </w:rPr>
            </w:pPr>
            <w:r w:rsidRPr="004C3E24">
              <w:rPr>
                <w:iCs w:val="0"/>
              </w:rPr>
              <w:t xml:space="preserve">Reward’s </w:t>
            </w:r>
            <w:r>
              <w:rPr>
                <w:iCs w:val="0"/>
              </w:rPr>
              <w:t>type (noReward, limited, unlimited)</w:t>
            </w:r>
          </w:p>
        </w:tc>
      </w:tr>
      <w:tr w:rsidR="00E6726D" w:rsidRPr="00920860" w14:paraId="1246285A" w14:textId="77777777" w:rsidTr="00F03BD2">
        <w:tc>
          <w:tcPr>
            <w:tcW w:w="562" w:type="dxa"/>
          </w:tcPr>
          <w:p w14:paraId="0F0098FA" w14:textId="77777777" w:rsidR="00E6726D" w:rsidRPr="00920860" w:rsidRDefault="00E6726D" w:rsidP="00D77317">
            <w:pPr>
              <w:pStyle w:val="comment"/>
              <w:numPr>
                <w:ilvl w:val="0"/>
                <w:numId w:val="116"/>
              </w:numPr>
              <w:jc w:val="right"/>
              <w:rPr>
                <w:rFonts w:ascii="Times New Roman" w:hAnsi="Times New Roman" w:cs="Times New Roman"/>
                <w:i w:val="0"/>
                <w:color w:val="000000" w:themeColor="text1"/>
                <w:sz w:val="22"/>
                <w:szCs w:val="22"/>
              </w:rPr>
              <w:pPrChange w:id="841" w:author="Ngọc Mạnh Lưu" w:date="2015-12-13T23:56:00Z">
                <w:pPr>
                  <w:pStyle w:val="comment"/>
                  <w:numPr>
                    <w:numId w:val="117"/>
                  </w:numPr>
                  <w:ind w:left="360" w:hanging="360"/>
                  <w:jc w:val="right"/>
                </w:pPr>
              </w:pPrChange>
            </w:pPr>
          </w:p>
        </w:tc>
        <w:tc>
          <w:tcPr>
            <w:tcW w:w="1683" w:type="dxa"/>
          </w:tcPr>
          <w:p w14:paraId="24F961F6" w14:textId="77777777" w:rsidR="00E6726D" w:rsidRPr="0074094C" w:rsidRDefault="00E6726D" w:rsidP="00F03BD2">
            <w:pPr>
              <w:pStyle w:val="NormalIndent"/>
              <w:rPr>
                <w:iCs w:val="0"/>
              </w:rPr>
            </w:pPr>
            <w:r>
              <w:t>Description</w:t>
            </w:r>
          </w:p>
        </w:tc>
        <w:tc>
          <w:tcPr>
            <w:tcW w:w="108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3060" w:type="dxa"/>
          </w:tcPr>
          <w:p w14:paraId="1826598D" w14:textId="77777777" w:rsidR="00E6726D" w:rsidRPr="004C3E24" w:rsidRDefault="00E6726D" w:rsidP="00F03BD2">
            <w:pPr>
              <w:pStyle w:val="NormalIndent"/>
              <w:keepNext/>
              <w:rPr>
                <w:iCs w:val="0"/>
              </w:rPr>
            </w:pPr>
            <w:r w:rsidRPr="00604052">
              <w:rPr>
                <w:iCs w:val="0"/>
              </w:rPr>
              <w:t xml:space="preserve">Reward’s </w:t>
            </w:r>
            <w:r>
              <w:rPr>
                <w:iCs w:val="0"/>
              </w:rPr>
              <w:t>description</w:t>
            </w:r>
          </w:p>
        </w:tc>
      </w:tr>
      <w:tr w:rsidR="00E6726D" w:rsidRPr="00920860" w14:paraId="3DF5AD7A" w14:textId="77777777" w:rsidTr="00F03BD2">
        <w:tc>
          <w:tcPr>
            <w:tcW w:w="562" w:type="dxa"/>
          </w:tcPr>
          <w:p w14:paraId="2886CC07" w14:textId="77777777" w:rsidR="00E6726D" w:rsidRPr="00920860" w:rsidRDefault="00E6726D" w:rsidP="00D77317">
            <w:pPr>
              <w:pStyle w:val="comment"/>
              <w:numPr>
                <w:ilvl w:val="0"/>
                <w:numId w:val="116"/>
              </w:numPr>
              <w:jc w:val="right"/>
              <w:rPr>
                <w:rFonts w:ascii="Times New Roman" w:hAnsi="Times New Roman" w:cs="Times New Roman"/>
                <w:i w:val="0"/>
                <w:color w:val="000000" w:themeColor="text1"/>
                <w:sz w:val="22"/>
                <w:szCs w:val="22"/>
              </w:rPr>
              <w:pPrChange w:id="842" w:author="Ngọc Mạnh Lưu" w:date="2015-12-13T23:56:00Z">
                <w:pPr>
                  <w:pStyle w:val="comment"/>
                  <w:numPr>
                    <w:numId w:val="117"/>
                  </w:numPr>
                  <w:ind w:left="360" w:hanging="360"/>
                  <w:jc w:val="right"/>
                </w:pPr>
              </w:pPrChange>
            </w:pPr>
          </w:p>
        </w:tc>
        <w:tc>
          <w:tcPr>
            <w:tcW w:w="1683" w:type="dxa"/>
          </w:tcPr>
          <w:p w14:paraId="564DFF62" w14:textId="77777777" w:rsidR="00E6726D" w:rsidRPr="0074094C" w:rsidRDefault="00E6726D" w:rsidP="00F03BD2">
            <w:pPr>
              <w:pStyle w:val="NormalIndent"/>
              <w:rPr>
                <w:iCs w:val="0"/>
              </w:rPr>
            </w:pPr>
            <w:r>
              <w:t>EstimatedDeliveryDate</w:t>
            </w:r>
          </w:p>
        </w:tc>
        <w:tc>
          <w:tcPr>
            <w:tcW w:w="1080" w:type="dxa"/>
          </w:tcPr>
          <w:p w14:paraId="094B4073" w14:textId="77777777" w:rsidR="00E6726D" w:rsidRPr="0074094C" w:rsidRDefault="00E6726D" w:rsidP="00F03BD2">
            <w:pPr>
              <w:pStyle w:val="NormalIndent"/>
              <w:rPr>
                <w:iCs w:val="0"/>
              </w:rPr>
            </w:pPr>
            <w:r>
              <w:t>datetime</w:t>
            </w:r>
          </w:p>
        </w:tc>
        <w:tc>
          <w:tcPr>
            <w:tcW w:w="990" w:type="dxa"/>
          </w:tcPr>
          <w:p w14:paraId="26F43A32" w14:textId="77777777" w:rsidR="00E6726D" w:rsidRPr="0074094C" w:rsidRDefault="00E6726D" w:rsidP="00F03BD2">
            <w:pPr>
              <w:pStyle w:val="NormalIndent"/>
              <w:rPr>
                <w:iCs w:val="0"/>
              </w:rPr>
            </w:pPr>
          </w:p>
        </w:tc>
        <w:tc>
          <w:tcPr>
            <w:tcW w:w="900" w:type="dxa"/>
          </w:tcPr>
          <w:p w14:paraId="02694F68" w14:textId="77777777" w:rsidR="00E6726D" w:rsidRPr="0074094C" w:rsidRDefault="00E6726D" w:rsidP="00F03BD2">
            <w:pPr>
              <w:pStyle w:val="NormalIndent"/>
              <w:rPr>
                <w:iCs w:val="0"/>
              </w:rPr>
            </w:pPr>
            <w:r>
              <w:rPr>
                <w:iCs w:val="0"/>
              </w:rPr>
              <w:t>public</w:t>
            </w:r>
          </w:p>
        </w:tc>
        <w:tc>
          <w:tcPr>
            <w:tcW w:w="3060" w:type="dxa"/>
          </w:tcPr>
          <w:p w14:paraId="1D1807F3" w14:textId="77777777" w:rsidR="00E6726D" w:rsidRPr="004C3E24" w:rsidRDefault="00E6726D" w:rsidP="00F03BD2">
            <w:pPr>
              <w:pStyle w:val="NormalIndent"/>
              <w:keepNext/>
              <w:rPr>
                <w:iCs w:val="0"/>
              </w:rPr>
            </w:pPr>
            <w:r w:rsidRPr="00604052">
              <w:rPr>
                <w:iCs w:val="0"/>
              </w:rPr>
              <w:t xml:space="preserve">Reward’s </w:t>
            </w:r>
            <w:r>
              <w:rPr>
                <w:iCs w:val="0"/>
              </w:rPr>
              <w:t>estimated delivery date</w:t>
            </w:r>
          </w:p>
        </w:tc>
      </w:tr>
      <w:tr w:rsidR="00E6726D" w:rsidRPr="00920860" w14:paraId="1A6891D0" w14:textId="77777777" w:rsidTr="00F03BD2">
        <w:tc>
          <w:tcPr>
            <w:tcW w:w="562" w:type="dxa"/>
          </w:tcPr>
          <w:p w14:paraId="150CF4A5" w14:textId="77777777" w:rsidR="00E6726D" w:rsidRPr="00920860" w:rsidRDefault="00E6726D" w:rsidP="00D77317">
            <w:pPr>
              <w:pStyle w:val="comment"/>
              <w:numPr>
                <w:ilvl w:val="0"/>
                <w:numId w:val="116"/>
              </w:numPr>
              <w:jc w:val="right"/>
              <w:rPr>
                <w:rFonts w:ascii="Times New Roman" w:hAnsi="Times New Roman" w:cs="Times New Roman"/>
                <w:i w:val="0"/>
                <w:color w:val="000000" w:themeColor="text1"/>
                <w:sz w:val="22"/>
                <w:szCs w:val="22"/>
              </w:rPr>
              <w:pPrChange w:id="843" w:author="Ngọc Mạnh Lưu" w:date="2015-12-13T23:56:00Z">
                <w:pPr>
                  <w:pStyle w:val="comment"/>
                  <w:numPr>
                    <w:numId w:val="117"/>
                  </w:numPr>
                  <w:ind w:left="360" w:hanging="360"/>
                  <w:jc w:val="right"/>
                </w:pPr>
              </w:pPrChange>
            </w:pPr>
          </w:p>
        </w:tc>
        <w:tc>
          <w:tcPr>
            <w:tcW w:w="1683" w:type="dxa"/>
          </w:tcPr>
          <w:p w14:paraId="2D1210D2" w14:textId="77777777" w:rsidR="00E6726D" w:rsidRPr="0074094C" w:rsidRDefault="00E6726D" w:rsidP="00F03BD2">
            <w:pPr>
              <w:pStyle w:val="NormalIndent"/>
              <w:rPr>
                <w:iCs w:val="0"/>
              </w:rPr>
            </w:pPr>
            <w:r>
              <w:t>IsHide</w:t>
            </w:r>
          </w:p>
        </w:tc>
        <w:tc>
          <w:tcPr>
            <w:tcW w:w="1080" w:type="dxa"/>
          </w:tcPr>
          <w:p w14:paraId="291C0894" w14:textId="77777777" w:rsidR="00E6726D" w:rsidRPr="0074094C" w:rsidRDefault="00E6726D" w:rsidP="00F03BD2">
            <w:pPr>
              <w:pStyle w:val="NormalIndent"/>
              <w:rPr>
                <w:iCs w:val="0"/>
              </w:rPr>
            </w:pPr>
            <w:r>
              <w:t>bool</w:t>
            </w:r>
          </w:p>
        </w:tc>
        <w:tc>
          <w:tcPr>
            <w:tcW w:w="990" w:type="dxa"/>
          </w:tcPr>
          <w:p w14:paraId="3381E9C3" w14:textId="77777777" w:rsidR="00E6726D" w:rsidRPr="0074094C" w:rsidRDefault="00E6726D" w:rsidP="00F03BD2">
            <w:pPr>
              <w:pStyle w:val="NormalIndent"/>
              <w:rPr>
                <w:iCs w:val="0"/>
              </w:rPr>
            </w:pPr>
            <w:r>
              <w:rPr>
                <w:iCs w:val="0"/>
              </w:rPr>
              <w:t>true</w:t>
            </w:r>
          </w:p>
        </w:tc>
        <w:tc>
          <w:tcPr>
            <w:tcW w:w="900" w:type="dxa"/>
          </w:tcPr>
          <w:p w14:paraId="19F1A912" w14:textId="77777777" w:rsidR="00E6726D" w:rsidRPr="0074094C" w:rsidRDefault="00E6726D" w:rsidP="00F03BD2">
            <w:pPr>
              <w:pStyle w:val="NormalIndent"/>
              <w:rPr>
                <w:iCs w:val="0"/>
              </w:rPr>
            </w:pPr>
            <w:r w:rsidRPr="006E3047">
              <w:rPr>
                <w:iCs w:val="0"/>
              </w:rPr>
              <w:t>public</w:t>
            </w:r>
          </w:p>
        </w:tc>
        <w:tc>
          <w:tcPr>
            <w:tcW w:w="3060" w:type="dxa"/>
          </w:tcPr>
          <w:p w14:paraId="66EFD919" w14:textId="77777777" w:rsidR="00E6726D" w:rsidRPr="004C3E24" w:rsidRDefault="00E6726D" w:rsidP="00F03BD2">
            <w:pPr>
              <w:pStyle w:val="NormalIndent"/>
              <w:keepNext/>
              <w:rPr>
                <w:iCs w:val="0"/>
              </w:rPr>
            </w:pPr>
            <w:r>
              <w:rPr>
                <w:iCs w:val="0"/>
              </w:rPr>
              <w:t xml:space="preserve">Is </w:t>
            </w:r>
            <w:r w:rsidRPr="00604052">
              <w:rPr>
                <w:iCs w:val="0"/>
              </w:rPr>
              <w:t>Reward</w:t>
            </w:r>
            <w:r>
              <w:rPr>
                <w:iCs w:val="0"/>
              </w:rPr>
              <w:t xml:space="preserve"> hide</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844" w:name="_Toc436766157"/>
      <w:r>
        <w:t>DTOs</w:t>
      </w:r>
      <w:bookmarkEnd w:id="844"/>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845" w:name="_Toc428399986"/>
      <w:bookmarkStart w:id="846" w:name="_Toc436766158"/>
      <w:r w:rsidRPr="00E00E12">
        <w:lastRenderedPageBreak/>
        <w:t>View</w:t>
      </w:r>
      <w:bookmarkEnd w:id="845"/>
      <w:bookmarkEnd w:id="846"/>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847" w:name="_Toc436766159"/>
      <w:r>
        <w:t>Repository</w:t>
      </w:r>
      <w:bookmarkEnd w:id="847"/>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48" w:author="Ngọc Mạnh Lưu" w:date="2015-12-13T23:56:00Z">
                <w:pPr>
                  <w:pStyle w:val="comment"/>
                  <w:numPr>
                    <w:numId w:val="119"/>
                  </w:numPr>
                  <w:ind w:left="360" w:hanging="360"/>
                  <w:jc w:val="right"/>
                </w:pPr>
              </w:pPrChange>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49" w:author="Ngọc Mạnh Lưu" w:date="2015-12-13T23:56:00Z">
                <w:pPr>
                  <w:pStyle w:val="comment"/>
                  <w:numPr>
                    <w:numId w:val="119"/>
                  </w:numPr>
                  <w:ind w:left="360" w:hanging="360"/>
                  <w:jc w:val="right"/>
                </w:pPr>
              </w:pPrChange>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50" w:author="Ngọc Mạnh Lưu" w:date="2015-12-13T23:56:00Z">
                <w:pPr>
                  <w:pStyle w:val="comment"/>
                  <w:numPr>
                    <w:numId w:val="119"/>
                  </w:numPr>
                  <w:ind w:left="360" w:hanging="360"/>
                  <w:jc w:val="right"/>
                </w:pPr>
              </w:pPrChange>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51" w:author="Ngọc Mạnh Lưu" w:date="2015-12-13T23:56:00Z">
                <w:pPr>
                  <w:pStyle w:val="comment"/>
                  <w:numPr>
                    <w:numId w:val="119"/>
                  </w:numPr>
                  <w:ind w:left="360" w:hanging="360"/>
                  <w:jc w:val="right"/>
                </w:pPr>
              </w:pPrChange>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52" w:author="Ngọc Mạnh Lưu" w:date="2015-12-13T23:56:00Z">
                <w:pPr>
                  <w:pStyle w:val="comment"/>
                  <w:numPr>
                    <w:numId w:val="119"/>
                  </w:numPr>
                  <w:ind w:left="360" w:hanging="360"/>
                  <w:jc w:val="right"/>
                </w:pPr>
              </w:pPrChange>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53" w:author="Ngọc Mạnh Lưu" w:date="2015-12-13T23:56:00Z">
                <w:pPr>
                  <w:pStyle w:val="comment"/>
                  <w:numPr>
                    <w:numId w:val="119"/>
                  </w:numPr>
                  <w:ind w:left="360" w:hanging="360"/>
                  <w:jc w:val="right"/>
                </w:pPr>
              </w:pPrChange>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54" w:author="Ngọc Mạnh Lưu" w:date="2015-12-13T23:56:00Z">
                <w:pPr>
                  <w:pStyle w:val="comment"/>
                  <w:numPr>
                    <w:numId w:val="119"/>
                  </w:numPr>
                  <w:ind w:left="360" w:hanging="360"/>
                  <w:jc w:val="right"/>
                </w:pPr>
              </w:pPrChange>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55" w:author="Ngọc Mạnh Lưu" w:date="2015-12-13T23:56:00Z">
                <w:pPr>
                  <w:pStyle w:val="comment"/>
                  <w:numPr>
                    <w:numId w:val="119"/>
                  </w:numPr>
                  <w:ind w:left="360" w:hanging="360"/>
                  <w:jc w:val="right"/>
                </w:pPr>
              </w:pPrChange>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56" w:author="Ngọc Mạnh Lưu" w:date="2015-12-13T23:56:00Z">
                <w:pPr>
                  <w:pStyle w:val="comment"/>
                  <w:numPr>
                    <w:numId w:val="119"/>
                  </w:numPr>
                  <w:ind w:left="360" w:hanging="360"/>
                  <w:jc w:val="right"/>
                </w:pPr>
              </w:pPrChange>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57" w:author="Ngọc Mạnh Lưu" w:date="2015-12-13T23:56:00Z">
                <w:pPr>
                  <w:pStyle w:val="comment"/>
                  <w:numPr>
                    <w:numId w:val="119"/>
                  </w:numPr>
                  <w:ind w:left="360" w:hanging="360"/>
                  <w:jc w:val="right"/>
                </w:pPr>
              </w:pPrChange>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58" w:author="Ngọc Mạnh Lưu" w:date="2015-12-13T23:56:00Z">
                <w:pPr>
                  <w:pStyle w:val="comment"/>
                  <w:numPr>
                    <w:numId w:val="119"/>
                  </w:numPr>
                  <w:ind w:left="360" w:hanging="360"/>
                  <w:jc w:val="right"/>
                </w:pPr>
              </w:pPrChange>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59" w:author="Ngọc Mạnh Lưu" w:date="2015-12-13T23:56:00Z">
                <w:pPr>
                  <w:pStyle w:val="comment"/>
                  <w:numPr>
                    <w:numId w:val="119"/>
                  </w:numPr>
                  <w:ind w:left="360" w:hanging="360"/>
                  <w:jc w:val="right"/>
                </w:pPr>
              </w:pPrChange>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60" w:author="Ngọc Mạnh Lưu" w:date="2015-12-13T23:56:00Z">
                <w:pPr>
                  <w:pStyle w:val="comment"/>
                  <w:numPr>
                    <w:numId w:val="119"/>
                  </w:numPr>
                  <w:ind w:left="360" w:hanging="360"/>
                  <w:jc w:val="right"/>
                </w:pPr>
              </w:pPrChange>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61" w:author="Ngọc Mạnh Lưu" w:date="2015-12-13T23:56:00Z">
                <w:pPr>
                  <w:pStyle w:val="comment"/>
                  <w:numPr>
                    <w:numId w:val="119"/>
                  </w:numPr>
                  <w:ind w:left="360" w:hanging="360"/>
                  <w:jc w:val="right"/>
                </w:pPr>
              </w:pPrChange>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62" w:author="Ngọc Mạnh Lưu" w:date="2015-12-13T23:56:00Z">
                <w:pPr>
                  <w:pStyle w:val="comment"/>
                  <w:numPr>
                    <w:numId w:val="119"/>
                  </w:numPr>
                  <w:ind w:left="360" w:hanging="360"/>
                  <w:jc w:val="right"/>
                </w:pPr>
              </w:pPrChange>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63" w:author="Ngọc Mạnh Lưu" w:date="2015-12-13T23:56:00Z">
                <w:pPr>
                  <w:pStyle w:val="comment"/>
                  <w:numPr>
                    <w:numId w:val="119"/>
                  </w:numPr>
                  <w:ind w:left="360" w:hanging="360"/>
                  <w:jc w:val="right"/>
                </w:pPr>
              </w:pPrChange>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64" w:author="Ngọc Mạnh Lưu" w:date="2015-12-13T23:56:00Z">
                <w:pPr>
                  <w:pStyle w:val="comment"/>
                  <w:numPr>
                    <w:numId w:val="119"/>
                  </w:numPr>
                  <w:ind w:left="360" w:hanging="360"/>
                  <w:jc w:val="right"/>
                </w:pPr>
              </w:pPrChange>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65" w:author="Ngọc Mạnh Lưu" w:date="2015-12-13T23:56:00Z">
                <w:pPr>
                  <w:pStyle w:val="comment"/>
                  <w:numPr>
                    <w:numId w:val="119"/>
                  </w:numPr>
                  <w:ind w:left="360" w:hanging="360"/>
                  <w:jc w:val="right"/>
                </w:pPr>
              </w:pPrChange>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66" w:author="Ngọc Mạnh Lưu" w:date="2015-12-13T23:56:00Z">
                <w:pPr>
                  <w:pStyle w:val="comment"/>
                  <w:numPr>
                    <w:numId w:val="119"/>
                  </w:numPr>
                  <w:ind w:left="360" w:hanging="360"/>
                  <w:jc w:val="right"/>
                </w:pPr>
              </w:pPrChange>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67" w:author="Ngọc Mạnh Lưu" w:date="2015-12-13T23:56:00Z">
                <w:pPr>
                  <w:pStyle w:val="comment"/>
                  <w:numPr>
                    <w:numId w:val="119"/>
                  </w:numPr>
                  <w:ind w:left="360" w:hanging="360"/>
                  <w:jc w:val="right"/>
                </w:pPr>
              </w:pPrChange>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68" w:author="Ngọc Mạnh Lưu" w:date="2015-12-13T23:56:00Z">
                <w:pPr>
                  <w:pStyle w:val="comment"/>
                  <w:numPr>
                    <w:numId w:val="119"/>
                  </w:numPr>
                  <w:ind w:left="360" w:hanging="360"/>
                  <w:jc w:val="right"/>
                </w:pPr>
              </w:pPrChange>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69" w:author="Ngọc Mạnh Lưu" w:date="2015-12-13T23:56:00Z">
                <w:pPr>
                  <w:pStyle w:val="comment"/>
                  <w:numPr>
                    <w:numId w:val="119"/>
                  </w:numPr>
                  <w:ind w:left="360" w:hanging="360"/>
                  <w:jc w:val="right"/>
                </w:pPr>
              </w:pPrChange>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70" w:author="Ngọc Mạnh Lưu" w:date="2015-12-13T23:56:00Z">
                <w:pPr>
                  <w:pStyle w:val="comment"/>
                  <w:numPr>
                    <w:numId w:val="119"/>
                  </w:numPr>
                  <w:ind w:left="360" w:hanging="360"/>
                  <w:jc w:val="right"/>
                </w:pPr>
              </w:pPrChange>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71" w:author="Ngọc Mạnh Lưu" w:date="2015-12-13T23:56:00Z">
                <w:pPr>
                  <w:pStyle w:val="comment"/>
                  <w:numPr>
                    <w:numId w:val="119"/>
                  </w:numPr>
                  <w:ind w:left="360" w:hanging="360"/>
                  <w:jc w:val="right"/>
                </w:pPr>
              </w:pPrChange>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72" w:author="Ngọc Mạnh Lưu" w:date="2015-12-13T23:56:00Z">
                <w:pPr>
                  <w:pStyle w:val="comment"/>
                  <w:numPr>
                    <w:numId w:val="119"/>
                  </w:numPr>
                  <w:ind w:left="360" w:hanging="360"/>
                  <w:jc w:val="right"/>
                </w:pPr>
              </w:pPrChange>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D77317">
            <w:pPr>
              <w:pStyle w:val="comment"/>
              <w:numPr>
                <w:ilvl w:val="0"/>
                <w:numId w:val="118"/>
              </w:numPr>
              <w:jc w:val="right"/>
              <w:rPr>
                <w:rFonts w:ascii="Times New Roman" w:hAnsi="Times New Roman" w:cs="Times New Roman"/>
                <w:i w:val="0"/>
                <w:color w:val="000000" w:themeColor="text1"/>
                <w:sz w:val="22"/>
                <w:szCs w:val="22"/>
              </w:rPr>
              <w:pPrChange w:id="873" w:author="Ngọc Mạnh Lưu" w:date="2015-12-13T23:56:00Z">
                <w:pPr>
                  <w:pStyle w:val="comment"/>
                  <w:numPr>
                    <w:numId w:val="119"/>
                  </w:numPr>
                  <w:ind w:left="360" w:hanging="360"/>
                  <w:jc w:val="right"/>
                </w:pPr>
              </w:pPrChange>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74" w:author="Ngọc Mạnh Lưu" w:date="2015-12-13T23:56:00Z">
                <w:pPr>
                  <w:pStyle w:val="comment"/>
                  <w:numPr>
                    <w:numId w:val="122"/>
                  </w:numPr>
                  <w:ind w:left="360" w:hanging="360"/>
                  <w:jc w:val="right"/>
                </w:pPr>
              </w:pPrChange>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75" w:author="Ngọc Mạnh Lưu" w:date="2015-12-13T23:56:00Z">
                <w:pPr>
                  <w:pStyle w:val="comment"/>
                  <w:numPr>
                    <w:numId w:val="122"/>
                  </w:numPr>
                  <w:ind w:left="360" w:hanging="360"/>
                  <w:jc w:val="right"/>
                </w:pPr>
              </w:pPrChange>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76" w:author="Ngọc Mạnh Lưu" w:date="2015-12-13T23:56:00Z">
                <w:pPr>
                  <w:pStyle w:val="comment"/>
                  <w:numPr>
                    <w:numId w:val="122"/>
                  </w:numPr>
                  <w:ind w:left="360" w:hanging="360"/>
                  <w:jc w:val="right"/>
                </w:pPr>
              </w:pPrChange>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77" w:author="Ngọc Mạnh Lưu" w:date="2015-12-13T23:56:00Z">
                <w:pPr>
                  <w:pStyle w:val="comment"/>
                  <w:numPr>
                    <w:numId w:val="122"/>
                  </w:numPr>
                  <w:ind w:left="360" w:hanging="360"/>
                  <w:jc w:val="right"/>
                </w:pPr>
              </w:pPrChange>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78" w:author="Ngọc Mạnh Lưu" w:date="2015-12-13T23:56:00Z">
                <w:pPr>
                  <w:pStyle w:val="comment"/>
                  <w:numPr>
                    <w:numId w:val="122"/>
                  </w:numPr>
                  <w:ind w:left="360" w:hanging="360"/>
                  <w:jc w:val="right"/>
                </w:pPr>
              </w:pPrChange>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79" w:author="Ngọc Mạnh Lưu" w:date="2015-12-13T23:56:00Z">
                <w:pPr>
                  <w:pStyle w:val="comment"/>
                  <w:numPr>
                    <w:numId w:val="122"/>
                  </w:numPr>
                  <w:ind w:left="360" w:hanging="360"/>
                  <w:jc w:val="right"/>
                </w:pPr>
              </w:pPrChange>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80" w:author="Ngọc Mạnh Lưu" w:date="2015-12-13T23:56:00Z">
                <w:pPr>
                  <w:pStyle w:val="comment"/>
                  <w:numPr>
                    <w:numId w:val="122"/>
                  </w:numPr>
                  <w:ind w:left="360" w:hanging="360"/>
                  <w:jc w:val="right"/>
                </w:pPr>
              </w:pPrChange>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81" w:author="Ngọc Mạnh Lưu" w:date="2015-12-13T23:56:00Z">
                <w:pPr>
                  <w:pStyle w:val="comment"/>
                  <w:numPr>
                    <w:numId w:val="122"/>
                  </w:numPr>
                  <w:ind w:left="360" w:hanging="360"/>
                  <w:jc w:val="right"/>
                </w:pPr>
              </w:pPrChange>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82" w:author="Ngọc Mạnh Lưu" w:date="2015-12-13T23:56:00Z">
                <w:pPr>
                  <w:pStyle w:val="comment"/>
                  <w:numPr>
                    <w:numId w:val="122"/>
                  </w:numPr>
                  <w:ind w:left="360" w:hanging="360"/>
                  <w:jc w:val="right"/>
                </w:pPr>
              </w:pPrChange>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83" w:author="Ngọc Mạnh Lưu" w:date="2015-12-13T23:56:00Z">
                <w:pPr>
                  <w:pStyle w:val="comment"/>
                  <w:numPr>
                    <w:numId w:val="122"/>
                  </w:numPr>
                  <w:ind w:left="360" w:hanging="360"/>
                  <w:jc w:val="right"/>
                </w:pPr>
              </w:pPrChange>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84" w:author="Ngọc Mạnh Lưu" w:date="2015-12-13T23:56:00Z">
                <w:pPr>
                  <w:pStyle w:val="comment"/>
                  <w:numPr>
                    <w:numId w:val="122"/>
                  </w:numPr>
                  <w:ind w:left="360" w:hanging="360"/>
                  <w:jc w:val="right"/>
                </w:pPr>
              </w:pPrChange>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85" w:author="Ngọc Mạnh Lưu" w:date="2015-12-13T23:56:00Z">
                <w:pPr>
                  <w:pStyle w:val="comment"/>
                  <w:numPr>
                    <w:numId w:val="122"/>
                  </w:numPr>
                  <w:ind w:left="360" w:hanging="360"/>
                  <w:jc w:val="right"/>
                </w:pPr>
              </w:pPrChange>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86" w:author="Ngọc Mạnh Lưu" w:date="2015-12-13T23:56:00Z">
                <w:pPr>
                  <w:pStyle w:val="comment"/>
                  <w:numPr>
                    <w:numId w:val="122"/>
                  </w:numPr>
                  <w:ind w:left="360" w:hanging="360"/>
                  <w:jc w:val="right"/>
                </w:pPr>
              </w:pPrChange>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87" w:author="Ngọc Mạnh Lưu" w:date="2015-12-13T23:56:00Z">
                <w:pPr>
                  <w:pStyle w:val="comment"/>
                  <w:numPr>
                    <w:numId w:val="122"/>
                  </w:numPr>
                  <w:ind w:left="360" w:hanging="360"/>
                  <w:jc w:val="right"/>
                </w:pPr>
              </w:pPrChange>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88" w:author="Ngọc Mạnh Lưu" w:date="2015-12-13T23:56:00Z">
                <w:pPr>
                  <w:pStyle w:val="comment"/>
                  <w:numPr>
                    <w:numId w:val="122"/>
                  </w:numPr>
                  <w:ind w:left="360" w:hanging="360"/>
                  <w:jc w:val="right"/>
                </w:pPr>
              </w:pPrChange>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89" w:author="Ngọc Mạnh Lưu" w:date="2015-12-13T23:56:00Z">
                <w:pPr>
                  <w:pStyle w:val="comment"/>
                  <w:numPr>
                    <w:numId w:val="122"/>
                  </w:numPr>
                  <w:ind w:left="360" w:hanging="360"/>
                  <w:jc w:val="right"/>
                </w:pPr>
              </w:pPrChange>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90" w:author="Ngọc Mạnh Lưu" w:date="2015-12-13T23:56:00Z">
                <w:pPr>
                  <w:pStyle w:val="comment"/>
                  <w:numPr>
                    <w:numId w:val="122"/>
                  </w:numPr>
                  <w:ind w:left="360" w:hanging="360"/>
                  <w:jc w:val="right"/>
                </w:pPr>
              </w:pPrChange>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91" w:author="Ngọc Mạnh Lưu" w:date="2015-12-13T23:56:00Z">
                <w:pPr>
                  <w:pStyle w:val="comment"/>
                  <w:numPr>
                    <w:numId w:val="122"/>
                  </w:numPr>
                  <w:ind w:left="360" w:hanging="360"/>
                  <w:jc w:val="right"/>
                </w:pPr>
              </w:pPrChange>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92" w:author="Ngọc Mạnh Lưu" w:date="2015-12-13T23:56:00Z">
                <w:pPr>
                  <w:pStyle w:val="comment"/>
                  <w:numPr>
                    <w:numId w:val="122"/>
                  </w:numPr>
                  <w:ind w:left="360" w:hanging="360"/>
                  <w:jc w:val="right"/>
                </w:pPr>
              </w:pPrChange>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93" w:author="Ngọc Mạnh Lưu" w:date="2015-12-13T23:56:00Z">
                <w:pPr>
                  <w:pStyle w:val="comment"/>
                  <w:numPr>
                    <w:numId w:val="122"/>
                  </w:numPr>
                  <w:ind w:left="360" w:hanging="360"/>
                  <w:jc w:val="right"/>
                </w:pPr>
              </w:pPrChange>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94" w:author="Ngọc Mạnh Lưu" w:date="2015-12-13T23:56:00Z">
                <w:pPr>
                  <w:pStyle w:val="comment"/>
                  <w:numPr>
                    <w:numId w:val="122"/>
                  </w:numPr>
                  <w:ind w:left="360" w:hanging="360"/>
                  <w:jc w:val="right"/>
                </w:pPr>
              </w:pPrChange>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95" w:author="Ngọc Mạnh Lưu" w:date="2015-12-13T23:56:00Z">
                <w:pPr>
                  <w:pStyle w:val="comment"/>
                  <w:numPr>
                    <w:numId w:val="122"/>
                  </w:numPr>
                  <w:ind w:left="360" w:hanging="360"/>
                  <w:jc w:val="right"/>
                </w:pPr>
              </w:pPrChange>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96" w:author="Ngọc Mạnh Lưu" w:date="2015-12-13T23:56:00Z">
                <w:pPr>
                  <w:pStyle w:val="comment"/>
                  <w:numPr>
                    <w:numId w:val="122"/>
                  </w:numPr>
                  <w:ind w:left="360" w:hanging="360"/>
                  <w:jc w:val="right"/>
                </w:pPr>
              </w:pPrChange>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97" w:author="Ngọc Mạnh Lưu" w:date="2015-12-13T23:56:00Z">
                <w:pPr>
                  <w:pStyle w:val="comment"/>
                  <w:numPr>
                    <w:numId w:val="122"/>
                  </w:numPr>
                  <w:ind w:left="360" w:hanging="360"/>
                  <w:jc w:val="right"/>
                </w:pPr>
              </w:pPrChange>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98" w:author="Ngọc Mạnh Lưu" w:date="2015-12-13T23:56:00Z">
                <w:pPr>
                  <w:pStyle w:val="comment"/>
                  <w:numPr>
                    <w:numId w:val="122"/>
                  </w:numPr>
                  <w:ind w:left="360" w:hanging="360"/>
                  <w:jc w:val="right"/>
                </w:pPr>
              </w:pPrChange>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899" w:author="Ngọc Mạnh Lưu" w:date="2015-12-13T23:56:00Z">
                <w:pPr>
                  <w:pStyle w:val="comment"/>
                  <w:numPr>
                    <w:numId w:val="122"/>
                  </w:numPr>
                  <w:ind w:left="360" w:hanging="360"/>
                  <w:jc w:val="right"/>
                </w:pPr>
              </w:pPrChange>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00" w:author="Ngọc Mạnh Lưu" w:date="2015-12-13T23:56:00Z">
                <w:pPr>
                  <w:pStyle w:val="comment"/>
                  <w:numPr>
                    <w:numId w:val="122"/>
                  </w:numPr>
                  <w:ind w:left="360" w:hanging="360"/>
                  <w:jc w:val="right"/>
                </w:pPr>
              </w:pPrChange>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01" w:author="Ngọc Mạnh Lưu" w:date="2015-12-13T23:56:00Z">
                <w:pPr>
                  <w:pStyle w:val="comment"/>
                  <w:numPr>
                    <w:numId w:val="122"/>
                  </w:numPr>
                  <w:ind w:left="360" w:hanging="360"/>
                  <w:jc w:val="right"/>
                </w:pPr>
              </w:pPrChange>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02" w:author="Ngọc Mạnh Lưu" w:date="2015-12-13T23:56:00Z">
                <w:pPr>
                  <w:pStyle w:val="comment"/>
                  <w:numPr>
                    <w:numId w:val="122"/>
                  </w:numPr>
                  <w:ind w:left="360" w:hanging="360"/>
                  <w:jc w:val="right"/>
                </w:pPr>
              </w:pPrChange>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03" w:author="Ngọc Mạnh Lưu" w:date="2015-12-13T23:56:00Z">
                <w:pPr>
                  <w:pStyle w:val="comment"/>
                  <w:numPr>
                    <w:numId w:val="122"/>
                  </w:numPr>
                  <w:ind w:left="360" w:hanging="360"/>
                  <w:jc w:val="right"/>
                </w:pPr>
              </w:pPrChange>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04" w:author="Ngọc Mạnh Lưu" w:date="2015-12-13T23:56:00Z">
                <w:pPr>
                  <w:pStyle w:val="comment"/>
                  <w:numPr>
                    <w:numId w:val="122"/>
                  </w:numPr>
                  <w:ind w:left="360" w:hanging="360"/>
                  <w:jc w:val="right"/>
                </w:pPr>
              </w:pPrChange>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05" w:author="Ngọc Mạnh Lưu" w:date="2015-12-13T23:56:00Z">
                <w:pPr>
                  <w:pStyle w:val="comment"/>
                  <w:numPr>
                    <w:numId w:val="122"/>
                  </w:numPr>
                  <w:ind w:left="360" w:hanging="360"/>
                  <w:jc w:val="right"/>
                </w:pPr>
              </w:pPrChange>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06" w:author="Ngọc Mạnh Lưu" w:date="2015-12-13T23:56:00Z">
                <w:pPr>
                  <w:pStyle w:val="comment"/>
                  <w:numPr>
                    <w:numId w:val="122"/>
                  </w:numPr>
                  <w:ind w:left="360" w:hanging="360"/>
                  <w:jc w:val="right"/>
                </w:pPr>
              </w:pPrChange>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07" w:author="Ngọc Mạnh Lưu" w:date="2015-12-13T23:56:00Z">
                <w:pPr>
                  <w:pStyle w:val="comment"/>
                  <w:numPr>
                    <w:numId w:val="122"/>
                  </w:numPr>
                  <w:ind w:left="360" w:hanging="360"/>
                  <w:jc w:val="right"/>
                </w:pPr>
              </w:pPrChange>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08" w:author="Ngọc Mạnh Lưu" w:date="2015-12-13T23:56:00Z">
                <w:pPr>
                  <w:pStyle w:val="comment"/>
                  <w:numPr>
                    <w:numId w:val="122"/>
                  </w:numPr>
                  <w:ind w:left="360" w:hanging="360"/>
                  <w:jc w:val="right"/>
                </w:pPr>
              </w:pPrChange>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09" w:author="Ngọc Mạnh Lưu" w:date="2015-12-13T23:56:00Z">
                <w:pPr>
                  <w:pStyle w:val="comment"/>
                  <w:numPr>
                    <w:numId w:val="122"/>
                  </w:numPr>
                  <w:ind w:left="360" w:hanging="360"/>
                  <w:jc w:val="right"/>
                </w:pPr>
              </w:pPrChange>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10" w:author="Ngọc Mạnh Lưu" w:date="2015-12-13T23:56:00Z">
                <w:pPr>
                  <w:pStyle w:val="comment"/>
                  <w:numPr>
                    <w:numId w:val="122"/>
                  </w:numPr>
                  <w:ind w:left="360" w:hanging="360"/>
                  <w:jc w:val="right"/>
                </w:pPr>
              </w:pPrChange>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11" w:author="Ngọc Mạnh Lưu" w:date="2015-12-13T23:56:00Z">
                <w:pPr>
                  <w:pStyle w:val="comment"/>
                  <w:numPr>
                    <w:numId w:val="122"/>
                  </w:numPr>
                  <w:ind w:left="360" w:hanging="360"/>
                  <w:jc w:val="right"/>
                </w:pPr>
              </w:pPrChange>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12" w:author="Ngọc Mạnh Lưu" w:date="2015-12-13T23:56:00Z">
                <w:pPr>
                  <w:pStyle w:val="comment"/>
                  <w:numPr>
                    <w:numId w:val="122"/>
                  </w:numPr>
                  <w:ind w:left="360" w:hanging="360"/>
                  <w:jc w:val="right"/>
                </w:pPr>
              </w:pPrChange>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13" w:author="Ngọc Mạnh Lưu" w:date="2015-12-13T23:56:00Z">
                <w:pPr>
                  <w:pStyle w:val="comment"/>
                  <w:numPr>
                    <w:numId w:val="122"/>
                  </w:numPr>
                  <w:ind w:left="360" w:hanging="360"/>
                  <w:jc w:val="right"/>
                </w:pPr>
              </w:pPrChange>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14" w:author="Ngọc Mạnh Lưu" w:date="2015-12-13T23:56:00Z">
                <w:pPr>
                  <w:pStyle w:val="comment"/>
                  <w:numPr>
                    <w:numId w:val="122"/>
                  </w:numPr>
                  <w:ind w:left="360" w:hanging="360"/>
                  <w:jc w:val="right"/>
                </w:pPr>
              </w:pPrChange>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15" w:author="Ngọc Mạnh Lưu" w:date="2015-12-13T23:56:00Z">
                <w:pPr>
                  <w:pStyle w:val="comment"/>
                  <w:numPr>
                    <w:numId w:val="122"/>
                  </w:numPr>
                  <w:ind w:left="360" w:hanging="360"/>
                  <w:jc w:val="right"/>
                </w:pPr>
              </w:pPrChange>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16" w:author="Ngọc Mạnh Lưu" w:date="2015-12-13T23:56:00Z">
                <w:pPr>
                  <w:pStyle w:val="comment"/>
                  <w:numPr>
                    <w:numId w:val="122"/>
                  </w:numPr>
                  <w:ind w:left="360" w:hanging="360"/>
                  <w:jc w:val="right"/>
                </w:pPr>
              </w:pPrChange>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17" w:author="Ngọc Mạnh Lưu" w:date="2015-12-13T23:56:00Z">
                <w:pPr>
                  <w:pStyle w:val="comment"/>
                  <w:numPr>
                    <w:numId w:val="122"/>
                  </w:numPr>
                  <w:ind w:left="360" w:hanging="360"/>
                  <w:jc w:val="right"/>
                </w:pPr>
              </w:pPrChange>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18" w:author="Ngọc Mạnh Lưu" w:date="2015-12-13T23:56:00Z">
                <w:pPr>
                  <w:pStyle w:val="comment"/>
                  <w:numPr>
                    <w:numId w:val="122"/>
                  </w:numPr>
                  <w:ind w:left="360" w:hanging="360"/>
                  <w:jc w:val="right"/>
                </w:pPr>
              </w:pPrChange>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19" w:author="Ngọc Mạnh Lưu" w:date="2015-12-13T23:56:00Z">
                <w:pPr>
                  <w:pStyle w:val="comment"/>
                  <w:numPr>
                    <w:numId w:val="122"/>
                  </w:numPr>
                  <w:ind w:left="360" w:hanging="360"/>
                  <w:jc w:val="right"/>
                </w:pPr>
              </w:pPrChange>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20" w:author="Ngọc Mạnh Lưu" w:date="2015-12-13T23:56:00Z">
                <w:pPr>
                  <w:pStyle w:val="comment"/>
                  <w:numPr>
                    <w:numId w:val="122"/>
                  </w:numPr>
                  <w:ind w:left="360" w:hanging="360"/>
                  <w:jc w:val="right"/>
                </w:pPr>
              </w:pPrChange>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21" w:author="Ngọc Mạnh Lưu" w:date="2015-12-13T23:56:00Z">
                <w:pPr>
                  <w:pStyle w:val="comment"/>
                  <w:numPr>
                    <w:numId w:val="122"/>
                  </w:numPr>
                  <w:ind w:left="360" w:hanging="360"/>
                  <w:jc w:val="right"/>
                </w:pPr>
              </w:pPrChange>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22" w:author="Ngọc Mạnh Lưu" w:date="2015-12-13T23:56:00Z">
                <w:pPr>
                  <w:pStyle w:val="comment"/>
                  <w:numPr>
                    <w:numId w:val="122"/>
                  </w:numPr>
                  <w:ind w:left="360" w:hanging="360"/>
                  <w:jc w:val="right"/>
                </w:pPr>
              </w:pPrChange>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23" w:author="Ngọc Mạnh Lưu" w:date="2015-12-13T23:56:00Z">
                <w:pPr>
                  <w:pStyle w:val="comment"/>
                  <w:numPr>
                    <w:numId w:val="122"/>
                  </w:numPr>
                  <w:ind w:left="360" w:hanging="360"/>
                  <w:jc w:val="right"/>
                </w:pPr>
              </w:pPrChange>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24" w:author="Ngọc Mạnh Lưu" w:date="2015-12-13T23:56:00Z">
                <w:pPr>
                  <w:pStyle w:val="comment"/>
                  <w:numPr>
                    <w:numId w:val="122"/>
                  </w:numPr>
                  <w:ind w:left="360" w:hanging="360"/>
                  <w:jc w:val="right"/>
                </w:pPr>
              </w:pPrChange>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25" w:author="Ngọc Mạnh Lưu" w:date="2015-12-13T23:56:00Z">
                <w:pPr>
                  <w:pStyle w:val="comment"/>
                  <w:numPr>
                    <w:numId w:val="122"/>
                  </w:numPr>
                  <w:ind w:left="360" w:hanging="360"/>
                  <w:jc w:val="right"/>
                </w:pPr>
              </w:pPrChange>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26" w:author="Ngọc Mạnh Lưu" w:date="2015-12-13T23:56:00Z">
                <w:pPr>
                  <w:pStyle w:val="comment"/>
                  <w:numPr>
                    <w:numId w:val="122"/>
                  </w:numPr>
                  <w:ind w:left="360" w:hanging="360"/>
                  <w:jc w:val="right"/>
                </w:pPr>
              </w:pPrChange>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27" w:author="Ngọc Mạnh Lưu" w:date="2015-12-13T23:56:00Z">
                <w:pPr>
                  <w:pStyle w:val="comment"/>
                  <w:numPr>
                    <w:numId w:val="122"/>
                  </w:numPr>
                  <w:ind w:left="360" w:hanging="360"/>
                  <w:jc w:val="right"/>
                </w:pPr>
              </w:pPrChange>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28" w:author="Ngọc Mạnh Lưu" w:date="2015-12-13T23:56:00Z">
                <w:pPr>
                  <w:pStyle w:val="comment"/>
                  <w:numPr>
                    <w:numId w:val="122"/>
                  </w:numPr>
                  <w:ind w:left="360" w:hanging="360"/>
                  <w:jc w:val="right"/>
                </w:pPr>
              </w:pPrChange>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D77317">
            <w:pPr>
              <w:pStyle w:val="comment"/>
              <w:numPr>
                <w:ilvl w:val="0"/>
                <w:numId w:val="121"/>
              </w:numPr>
              <w:jc w:val="right"/>
              <w:rPr>
                <w:rFonts w:ascii="Times New Roman" w:hAnsi="Times New Roman" w:cs="Times New Roman"/>
                <w:i w:val="0"/>
                <w:color w:val="000000" w:themeColor="text1"/>
                <w:sz w:val="22"/>
                <w:szCs w:val="22"/>
              </w:rPr>
              <w:pPrChange w:id="929" w:author="Ngọc Mạnh Lưu" w:date="2015-12-13T23:56:00Z">
                <w:pPr>
                  <w:pStyle w:val="comment"/>
                  <w:numPr>
                    <w:numId w:val="122"/>
                  </w:numPr>
                  <w:ind w:left="360" w:hanging="360"/>
                  <w:jc w:val="right"/>
                </w:pPr>
              </w:pPrChange>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D77317">
            <w:pPr>
              <w:pStyle w:val="comment"/>
              <w:numPr>
                <w:ilvl w:val="0"/>
                <w:numId w:val="120"/>
              </w:numPr>
              <w:jc w:val="right"/>
              <w:rPr>
                <w:rFonts w:ascii="Times New Roman" w:hAnsi="Times New Roman" w:cs="Times New Roman"/>
                <w:i w:val="0"/>
                <w:color w:val="000000" w:themeColor="text1"/>
                <w:sz w:val="22"/>
                <w:szCs w:val="22"/>
              </w:rPr>
              <w:pPrChange w:id="930" w:author="Ngọc Mạnh Lưu" w:date="2015-12-13T23:56:00Z">
                <w:pPr>
                  <w:pStyle w:val="comment"/>
                  <w:numPr>
                    <w:numId w:val="121"/>
                  </w:numPr>
                  <w:ind w:left="360" w:hanging="360"/>
                  <w:jc w:val="right"/>
                </w:pPr>
              </w:pPrChange>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D77317">
            <w:pPr>
              <w:pStyle w:val="comment"/>
              <w:numPr>
                <w:ilvl w:val="0"/>
                <w:numId w:val="120"/>
              </w:numPr>
              <w:jc w:val="right"/>
              <w:rPr>
                <w:rFonts w:ascii="Times New Roman" w:hAnsi="Times New Roman" w:cs="Times New Roman"/>
                <w:i w:val="0"/>
                <w:color w:val="000000" w:themeColor="text1"/>
                <w:sz w:val="22"/>
                <w:szCs w:val="22"/>
              </w:rPr>
              <w:pPrChange w:id="931" w:author="Ngọc Mạnh Lưu" w:date="2015-12-13T23:56:00Z">
                <w:pPr>
                  <w:pStyle w:val="comment"/>
                  <w:numPr>
                    <w:numId w:val="121"/>
                  </w:numPr>
                  <w:ind w:left="360" w:hanging="360"/>
                  <w:jc w:val="right"/>
                </w:pPr>
              </w:pPrChange>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D77317">
            <w:pPr>
              <w:pStyle w:val="comment"/>
              <w:numPr>
                <w:ilvl w:val="0"/>
                <w:numId w:val="120"/>
              </w:numPr>
              <w:jc w:val="right"/>
              <w:rPr>
                <w:rFonts w:ascii="Times New Roman" w:hAnsi="Times New Roman" w:cs="Times New Roman"/>
                <w:i w:val="0"/>
                <w:color w:val="000000" w:themeColor="text1"/>
                <w:sz w:val="22"/>
                <w:szCs w:val="22"/>
              </w:rPr>
              <w:pPrChange w:id="932" w:author="Ngọc Mạnh Lưu" w:date="2015-12-13T23:56:00Z">
                <w:pPr>
                  <w:pStyle w:val="comment"/>
                  <w:numPr>
                    <w:numId w:val="121"/>
                  </w:numPr>
                  <w:ind w:left="360" w:hanging="360"/>
                  <w:jc w:val="right"/>
                </w:pPr>
              </w:pPrChange>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D77317">
            <w:pPr>
              <w:pStyle w:val="comment"/>
              <w:numPr>
                <w:ilvl w:val="0"/>
                <w:numId w:val="120"/>
              </w:numPr>
              <w:jc w:val="right"/>
              <w:rPr>
                <w:rFonts w:ascii="Times New Roman" w:hAnsi="Times New Roman" w:cs="Times New Roman"/>
                <w:i w:val="0"/>
                <w:color w:val="000000" w:themeColor="text1"/>
                <w:sz w:val="22"/>
                <w:szCs w:val="22"/>
              </w:rPr>
              <w:pPrChange w:id="933" w:author="Ngọc Mạnh Lưu" w:date="2015-12-13T23:56:00Z">
                <w:pPr>
                  <w:pStyle w:val="comment"/>
                  <w:numPr>
                    <w:numId w:val="121"/>
                  </w:numPr>
                  <w:ind w:left="360" w:hanging="360"/>
                  <w:jc w:val="right"/>
                </w:pPr>
              </w:pPrChange>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D77317">
            <w:pPr>
              <w:pStyle w:val="comment"/>
              <w:numPr>
                <w:ilvl w:val="0"/>
                <w:numId w:val="120"/>
              </w:numPr>
              <w:jc w:val="right"/>
              <w:rPr>
                <w:rFonts w:ascii="Times New Roman" w:hAnsi="Times New Roman" w:cs="Times New Roman"/>
                <w:i w:val="0"/>
                <w:color w:val="000000" w:themeColor="text1"/>
                <w:sz w:val="22"/>
                <w:szCs w:val="22"/>
              </w:rPr>
              <w:pPrChange w:id="934" w:author="Ngọc Mạnh Lưu" w:date="2015-12-13T23:56:00Z">
                <w:pPr>
                  <w:pStyle w:val="comment"/>
                  <w:numPr>
                    <w:numId w:val="121"/>
                  </w:numPr>
                  <w:ind w:left="360" w:hanging="360"/>
                  <w:jc w:val="right"/>
                </w:pPr>
              </w:pPrChange>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D77317">
            <w:pPr>
              <w:pStyle w:val="comment"/>
              <w:numPr>
                <w:ilvl w:val="0"/>
                <w:numId w:val="119"/>
              </w:numPr>
              <w:jc w:val="right"/>
              <w:rPr>
                <w:rFonts w:ascii="Times New Roman" w:hAnsi="Times New Roman" w:cs="Times New Roman"/>
                <w:i w:val="0"/>
                <w:color w:val="000000" w:themeColor="text1"/>
                <w:sz w:val="22"/>
                <w:szCs w:val="22"/>
              </w:rPr>
              <w:pPrChange w:id="935" w:author="Ngọc Mạnh Lưu" w:date="2015-12-13T23:56:00Z">
                <w:pPr>
                  <w:pStyle w:val="comment"/>
                  <w:numPr>
                    <w:numId w:val="120"/>
                  </w:numPr>
                  <w:ind w:left="360" w:hanging="360"/>
                  <w:jc w:val="right"/>
                </w:pPr>
              </w:pPrChange>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D77317">
            <w:pPr>
              <w:pStyle w:val="comment"/>
              <w:numPr>
                <w:ilvl w:val="0"/>
                <w:numId w:val="119"/>
              </w:numPr>
              <w:jc w:val="right"/>
              <w:rPr>
                <w:rFonts w:ascii="Times New Roman" w:hAnsi="Times New Roman" w:cs="Times New Roman"/>
                <w:i w:val="0"/>
                <w:color w:val="000000" w:themeColor="text1"/>
                <w:sz w:val="22"/>
                <w:szCs w:val="22"/>
              </w:rPr>
              <w:pPrChange w:id="936" w:author="Ngọc Mạnh Lưu" w:date="2015-12-13T23:56:00Z">
                <w:pPr>
                  <w:pStyle w:val="comment"/>
                  <w:numPr>
                    <w:numId w:val="120"/>
                  </w:numPr>
                  <w:ind w:left="360" w:hanging="360"/>
                  <w:jc w:val="right"/>
                </w:pPr>
              </w:pPrChange>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D77317">
            <w:pPr>
              <w:pStyle w:val="comment"/>
              <w:numPr>
                <w:ilvl w:val="0"/>
                <w:numId w:val="119"/>
              </w:numPr>
              <w:jc w:val="right"/>
              <w:rPr>
                <w:rFonts w:ascii="Times New Roman" w:hAnsi="Times New Roman" w:cs="Times New Roman"/>
                <w:i w:val="0"/>
                <w:color w:val="000000" w:themeColor="text1"/>
                <w:sz w:val="22"/>
                <w:szCs w:val="22"/>
              </w:rPr>
              <w:pPrChange w:id="937" w:author="Ngọc Mạnh Lưu" w:date="2015-12-13T23:56:00Z">
                <w:pPr>
                  <w:pStyle w:val="comment"/>
                  <w:numPr>
                    <w:numId w:val="120"/>
                  </w:numPr>
                  <w:ind w:left="360" w:hanging="360"/>
                  <w:jc w:val="right"/>
                </w:pPr>
              </w:pPrChange>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D77317">
            <w:pPr>
              <w:pStyle w:val="comment"/>
              <w:numPr>
                <w:ilvl w:val="0"/>
                <w:numId w:val="119"/>
              </w:numPr>
              <w:jc w:val="right"/>
              <w:rPr>
                <w:rFonts w:ascii="Times New Roman" w:hAnsi="Times New Roman" w:cs="Times New Roman"/>
                <w:i w:val="0"/>
                <w:color w:val="000000" w:themeColor="text1"/>
                <w:sz w:val="22"/>
                <w:szCs w:val="22"/>
              </w:rPr>
              <w:pPrChange w:id="938" w:author="Ngọc Mạnh Lưu" w:date="2015-12-13T23:56:00Z">
                <w:pPr>
                  <w:pStyle w:val="comment"/>
                  <w:numPr>
                    <w:numId w:val="120"/>
                  </w:numPr>
                  <w:ind w:left="360" w:hanging="360"/>
                  <w:jc w:val="right"/>
                </w:pPr>
              </w:pPrChange>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D77317">
            <w:pPr>
              <w:pStyle w:val="comment"/>
              <w:numPr>
                <w:ilvl w:val="0"/>
                <w:numId w:val="119"/>
              </w:numPr>
              <w:jc w:val="right"/>
              <w:rPr>
                <w:rFonts w:ascii="Times New Roman" w:hAnsi="Times New Roman" w:cs="Times New Roman"/>
                <w:i w:val="0"/>
                <w:color w:val="000000" w:themeColor="text1"/>
                <w:sz w:val="22"/>
                <w:szCs w:val="22"/>
              </w:rPr>
              <w:pPrChange w:id="939" w:author="Ngọc Mạnh Lưu" w:date="2015-12-13T23:56:00Z">
                <w:pPr>
                  <w:pStyle w:val="comment"/>
                  <w:numPr>
                    <w:numId w:val="120"/>
                  </w:numPr>
                  <w:ind w:left="360" w:hanging="360"/>
                  <w:jc w:val="right"/>
                </w:pPr>
              </w:pPrChange>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D77317">
            <w:pPr>
              <w:pStyle w:val="comment"/>
              <w:numPr>
                <w:ilvl w:val="0"/>
                <w:numId w:val="119"/>
              </w:numPr>
              <w:jc w:val="right"/>
              <w:rPr>
                <w:rFonts w:ascii="Times New Roman" w:hAnsi="Times New Roman" w:cs="Times New Roman"/>
                <w:i w:val="0"/>
                <w:color w:val="000000" w:themeColor="text1"/>
                <w:sz w:val="22"/>
                <w:szCs w:val="22"/>
              </w:rPr>
              <w:pPrChange w:id="940" w:author="Ngọc Mạnh Lưu" w:date="2015-12-13T23:56:00Z">
                <w:pPr>
                  <w:pStyle w:val="comment"/>
                  <w:numPr>
                    <w:numId w:val="120"/>
                  </w:numPr>
                  <w:ind w:left="360" w:hanging="360"/>
                  <w:jc w:val="right"/>
                </w:pPr>
              </w:pPrChange>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D77317">
            <w:pPr>
              <w:pStyle w:val="comment"/>
              <w:numPr>
                <w:ilvl w:val="0"/>
                <w:numId w:val="119"/>
              </w:numPr>
              <w:jc w:val="right"/>
              <w:rPr>
                <w:rFonts w:ascii="Times New Roman" w:hAnsi="Times New Roman" w:cs="Times New Roman"/>
                <w:i w:val="0"/>
                <w:color w:val="000000" w:themeColor="text1"/>
                <w:sz w:val="22"/>
                <w:szCs w:val="22"/>
              </w:rPr>
              <w:pPrChange w:id="941" w:author="Ngọc Mạnh Lưu" w:date="2015-12-13T23:56:00Z">
                <w:pPr>
                  <w:pStyle w:val="comment"/>
                  <w:numPr>
                    <w:numId w:val="120"/>
                  </w:numPr>
                  <w:ind w:left="360" w:hanging="360"/>
                  <w:jc w:val="right"/>
                </w:pPr>
              </w:pPrChange>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lastRenderedPageBreak/>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D77317">
            <w:pPr>
              <w:pStyle w:val="comment"/>
              <w:numPr>
                <w:ilvl w:val="0"/>
                <w:numId w:val="122"/>
              </w:numPr>
              <w:jc w:val="right"/>
              <w:rPr>
                <w:rFonts w:ascii="Times New Roman" w:hAnsi="Times New Roman" w:cs="Times New Roman"/>
                <w:i w:val="0"/>
                <w:color w:val="000000" w:themeColor="text1"/>
                <w:sz w:val="22"/>
                <w:szCs w:val="22"/>
              </w:rPr>
              <w:pPrChange w:id="942" w:author="Ngọc Mạnh Lưu" w:date="2015-12-13T23:56:00Z">
                <w:pPr>
                  <w:pStyle w:val="comment"/>
                  <w:numPr>
                    <w:numId w:val="123"/>
                  </w:numPr>
                  <w:ind w:left="360" w:hanging="360"/>
                  <w:jc w:val="right"/>
                </w:pPr>
              </w:pPrChange>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D77317">
            <w:pPr>
              <w:pStyle w:val="comment"/>
              <w:numPr>
                <w:ilvl w:val="0"/>
                <w:numId w:val="122"/>
              </w:numPr>
              <w:jc w:val="right"/>
              <w:rPr>
                <w:rFonts w:ascii="Times New Roman" w:hAnsi="Times New Roman" w:cs="Times New Roman"/>
                <w:i w:val="0"/>
                <w:color w:val="000000" w:themeColor="text1"/>
                <w:sz w:val="22"/>
                <w:szCs w:val="22"/>
              </w:rPr>
              <w:pPrChange w:id="943" w:author="Ngọc Mạnh Lưu" w:date="2015-12-13T23:56:00Z">
                <w:pPr>
                  <w:pStyle w:val="comment"/>
                  <w:numPr>
                    <w:numId w:val="123"/>
                  </w:numPr>
                  <w:ind w:left="360" w:hanging="360"/>
                  <w:jc w:val="right"/>
                </w:pPr>
              </w:pPrChange>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D77317">
            <w:pPr>
              <w:pStyle w:val="comment"/>
              <w:numPr>
                <w:ilvl w:val="0"/>
                <w:numId w:val="122"/>
              </w:numPr>
              <w:jc w:val="right"/>
              <w:rPr>
                <w:rFonts w:ascii="Times New Roman" w:hAnsi="Times New Roman" w:cs="Times New Roman"/>
                <w:i w:val="0"/>
                <w:color w:val="000000" w:themeColor="text1"/>
                <w:sz w:val="22"/>
                <w:szCs w:val="22"/>
              </w:rPr>
              <w:pPrChange w:id="944" w:author="Ngọc Mạnh Lưu" w:date="2015-12-13T23:56:00Z">
                <w:pPr>
                  <w:pStyle w:val="comment"/>
                  <w:numPr>
                    <w:numId w:val="123"/>
                  </w:numPr>
                  <w:ind w:left="360" w:hanging="360"/>
                  <w:jc w:val="right"/>
                </w:pPr>
              </w:pPrChange>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D77317">
            <w:pPr>
              <w:pStyle w:val="comment"/>
              <w:numPr>
                <w:ilvl w:val="0"/>
                <w:numId w:val="122"/>
              </w:numPr>
              <w:jc w:val="right"/>
              <w:rPr>
                <w:rFonts w:ascii="Times New Roman" w:hAnsi="Times New Roman" w:cs="Times New Roman"/>
                <w:i w:val="0"/>
                <w:color w:val="000000" w:themeColor="text1"/>
                <w:sz w:val="22"/>
                <w:szCs w:val="22"/>
              </w:rPr>
              <w:pPrChange w:id="945" w:author="Ngọc Mạnh Lưu" w:date="2015-12-13T23:56:00Z">
                <w:pPr>
                  <w:pStyle w:val="comment"/>
                  <w:numPr>
                    <w:numId w:val="123"/>
                  </w:numPr>
                  <w:ind w:left="360" w:hanging="360"/>
                  <w:jc w:val="right"/>
                </w:pPr>
              </w:pPrChange>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D77317">
            <w:pPr>
              <w:pStyle w:val="comment"/>
              <w:numPr>
                <w:ilvl w:val="0"/>
                <w:numId w:val="122"/>
              </w:numPr>
              <w:jc w:val="right"/>
              <w:rPr>
                <w:rFonts w:ascii="Times New Roman" w:hAnsi="Times New Roman" w:cs="Times New Roman"/>
                <w:i w:val="0"/>
                <w:color w:val="000000" w:themeColor="text1"/>
                <w:sz w:val="22"/>
                <w:szCs w:val="22"/>
              </w:rPr>
              <w:pPrChange w:id="946" w:author="Ngọc Mạnh Lưu" w:date="2015-12-13T23:56:00Z">
                <w:pPr>
                  <w:pStyle w:val="comment"/>
                  <w:numPr>
                    <w:numId w:val="123"/>
                  </w:numPr>
                  <w:ind w:left="360" w:hanging="360"/>
                  <w:jc w:val="right"/>
                </w:pPr>
              </w:pPrChange>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D77317">
            <w:pPr>
              <w:pStyle w:val="comment"/>
              <w:numPr>
                <w:ilvl w:val="0"/>
                <w:numId w:val="122"/>
              </w:numPr>
              <w:jc w:val="right"/>
              <w:rPr>
                <w:rFonts w:ascii="Times New Roman" w:hAnsi="Times New Roman" w:cs="Times New Roman"/>
                <w:i w:val="0"/>
                <w:color w:val="000000" w:themeColor="text1"/>
                <w:sz w:val="22"/>
                <w:szCs w:val="22"/>
              </w:rPr>
              <w:pPrChange w:id="947" w:author="Ngọc Mạnh Lưu" w:date="2015-12-13T23:56:00Z">
                <w:pPr>
                  <w:pStyle w:val="comment"/>
                  <w:numPr>
                    <w:numId w:val="123"/>
                  </w:numPr>
                  <w:ind w:left="360" w:hanging="360"/>
                  <w:jc w:val="right"/>
                </w:pPr>
              </w:pPrChange>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948" w:name="_Toc436766160"/>
      <w:r>
        <w:t>Controller</w:t>
      </w:r>
      <w:bookmarkEnd w:id="948"/>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D77317">
            <w:pPr>
              <w:pStyle w:val="comment"/>
              <w:numPr>
                <w:ilvl w:val="0"/>
                <w:numId w:val="124"/>
              </w:numPr>
              <w:jc w:val="right"/>
              <w:rPr>
                <w:rFonts w:ascii="Times New Roman" w:hAnsi="Times New Roman" w:cs="Times New Roman"/>
                <w:i w:val="0"/>
                <w:color w:val="000000" w:themeColor="text1"/>
                <w:sz w:val="22"/>
                <w:szCs w:val="22"/>
              </w:rPr>
              <w:pPrChange w:id="949" w:author="Ngọc Mạnh Lưu" w:date="2015-12-13T23:56:00Z">
                <w:pPr>
                  <w:pStyle w:val="comment"/>
                  <w:numPr>
                    <w:numId w:val="125"/>
                  </w:numPr>
                  <w:ind w:left="360" w:hanging="360"/>
                  <w:jc w:val="right"/>
                </w:pPr>
              </w:pPrChange>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D77317">
            <w:pPr>
              <w:pStyle w:val="comment"/>
              <w:numPr>
                <w:ilvl w:val="0"/>
                <w:numId w:val="124"/>
              </w:numPr>
              <w:jc w:val="right"/>
              <w:rPr>
                <w:rFonts w:ascii="Times New Roman" w:hAnsi="Times New Roman" w:cs="Times New Roman"/>
                <w:i w:val="0"/>
                <w:color w:val="000000" w:themeColor="text1"/>
                <w:sz w:val="22"/>
                <w:szCs w:val="22"/>
              </w:rPr>
              <w:pPrChange w:id="950" w:author="Ngọc Mạnh Lưu" w:date="2015-12-13T23:56:00Z">
                <w:pPr>
                  <w:pStyle w:val="comment"/>
                  <w:numPr>
                    <w:numId w:val="125"/>
                  </w:numPr>
                  <w:ind w:left="360" w:hanging="360"/>
                  <w:jc w:val="right"/>
                </w:pPr>
              </w:pPrChange>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D77317">
            <w:pPr>
              <w:pStyle w:val="comment"/>
              <w:numPr>
                <w:ilvl w:val="0"/>
                <w:numId w:val="124"/>
              </w:numPr>
              <w:jc w:val="right"/>
              <w:rPr>
                <w:rFonts w:ascii="Times New Roman" w:hAnsi="Times New Roman" w:cs="Times New Roman"/>
                <w:i w:val="0"/>
                <w:color w:val="000000" w:themeColor="text1"/>
                <w:sz w:val="22"/>
                <w:szCs w:val="22"/>
              </w:rPr>
              <w:pPrChange w:id="951" w:author="Ngọc Mạnh Lưu" w:date="2015-12-13T23:56:00Z">
                <w:pPr>
                  <w:pStyle w:val="comment"/>
                  <w:numPr>
                    <w:numId w:val="125"/>
                  </w:numPr>
                  <w:ind w:left="360" w:hanging="360"/>
                  <w:jc w:val="right"/>
                </w:pPr>
              </w:pPrChange>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D77317">
            <w:pPr>
              <w:pStyle w:val="comment"/>
              <w:numPr>
                <w:ilvl w:val="0"/>
                <w:numId w:val="124"/>
              </w:numPr>
              <w:jc w:val="right"/>
              <w:rPr>
                <w:rFonts w:ascii="Times New Roman" w:hAnsi="Times New Roman" w:cs="Times New Roman"/>
                <w:i w:val="0"/>
                <w:color w:val="000000" w:themeColor="text1"/>
                <w:sz w:val="22"/>
                <w:szCs w:val="22"/>
              </w:rPr>
              <w:pPrChange w:id="952" w:author="Ngọc Mạnh Lưu" w:date="2015-12-13T23:56:00Z">
                <w:pPr>
                  <w:pStyle w:val="comment"/>
                  <w:numPr>
                    <w:numId w:val="125"/>
                  </w:numPr>
                  <w:ind w:left="360" w:hanging="360"/>
                  <w:jc w:val="right"/>
                </w:pPr>
              </w:pPrChange>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D77317">
            <w:pPr>
              <w:pStyle w:val="comment"/>
              <w:numPr>
                <w:ilvl w:val="0"/>
                <w:numId w:val="124"/>
              </w:numPr>
              <w:jc w:val="right"/>
              <w:rPr>
                <w:rFonts w:ascii="Times New Roman" w:hAnsi="Times New Roman" w:cs="Times New Roman"/>
                <w:i w:val="0"/>
                <w:color w:val="000000" w:themeColor="text1"/>
                <w:sz w:val="22"/>
                <w:szCs w:val="22"/>
              </w:rPr>
              <w:pPrChange w:id="953" w:author="Ngọc Mạnh Lưu" w:date="2015-12-13T23:56:00Z">
                <w:pPr>
                  <w:pStyle w:val="comment"/>
                  <w:numPr>
                    <w:numId w:val="125"/>
                  </w:numPr>
                  <w:ind w:left="360" w:hanging="360"/>
                  <w:jc w:val="right"/>
                </w:pPr>
              </w:pPrChange>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D77317">
            <w:pPr>
              <w:pStyle w:val="comment"/>
              <w:numPr>
                <w:ilvl w:val="0"/>
                <w:numId w:val="124"/>
              </w:numPr>
              <w:jc w:val="right"/>
              <w:rPr>
                <w:rFonts w:ascii="Times New Roman" w:hAnsi="Times New Roman" w:cs="Times New Roman"/>
                <w:i w:val="0"/>
                <w:color w:val="000000" w:themeColor="text1"/>
                <w:sz w:val="22"/>
                <w:szCs w:val="22"/>
              </w:rPr>
              <w:pPrChange w:id="954" w:author="Ngọc Mạnh Lưu" w:date="2015-12-13T23:56:00Z">
                <w:pPr>
                  <w:pStyle w:val="comment"/>
                  <w:numPr>
                    <w:numId w:val="125"/>
                  </w:numPr>
                  <w:ind w:left="360" w:hanging="360"/>
                  <w:jc w:val="right"/>
                </w:pPr>
              </w:pPrChange>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D77317">
            <w:pPr>
              <w:pStyle w:val="comment"/>
              <w:numPr>
                <w:ilvl w:val="0"/>
                <w:numId w:val="124"/>
              </w:numPr>
              <w:jc w:val="right"/>
              <w:rPr>
                <w:rFonts w:ascii="Times New Roman" w:hAnsi="Times New Roman" w:cs="Times New Roman"/>
                <w:i w:val="0"/>
                <w:color w:val="000000" w:themeColor="text1"/>
                <w:sz w:val="22"/>
                <w:szCs w:val="22"/>
              </w:rPr>
              <w:pPrChange w:id="955" w:author="Ngọc Mạnh Lưu" w:date="2015-12-13T23:56:00Z">
                <w:pPr>
                  <w:pStyle w:val="comment"/>
                  <w:numPr>
                    <w:numId w:val="125"/>
                  </w:numPr>
                  <w:ind w:left="360" w:hanging="360"/>
                  <w:jc w:val="right"/>
                </w:pPr>
              </w:pPrChange>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D77317">
            <w:pPr>
              <w:pStyle w:val="comment"/>
              <w:numPr>
                <w:ilvl w:val="0"/>
                <w:numId w:val="124"/>
              </w:numPr>
              <w:jc w:val="right"/>
              <w:rPr>
                <w:rFonts w:ascii="Times New Roman" w:hAnsi="Times New Roman" w:cs="Times New Roman"/>
                <w:i w:val="0"/>
                <w:color w:val="000000" w:themeColor="text1"/>
                <w:sz w:val="22"/>
                <w:szCs w:val="22"/>
              </w:rPr>
              <w:pPrChange w:id="956" w:author="Ngọc Mạnh Lưu" w:date="2015-12-13T23:56:00Z">
                <w:pPr>
                  <w:pStyle w:val="comment"/>
                  <w:numPr>
                    <w:numId w:val="125"/>
                  </w:numPr>
                  <w:ind w:left="360" w:hanging="360"/>
                  <w:jc w:val="right"/>
                </w:pPr>
              </w:pPrChange>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D77317">
            <w:pPr>
              <w:pStyle w:val="comment"/>
              <w:numPr>
                <w:ilvl w:val="0"/>
                <w:numId w:val="124"/>
              </w:numPr>
              <w:jc w:val="right"/>
              <w:rPr>
                <w:rFonts w:ascii="Times New Roman" w:hAnsi="Times New Roman" w:cs="Times New Roman"/>
                <w:i w:val="0"/>
                <w:color w:val="000000" w:themeColor="text1"/>
                <w:sz w:val="22"/>
                <w:szCs w:val="22"/>
              </w:rPr>
              <w:pPrChange w:id="957" w:author="Ngọc Mạnh Lưu" w:date="2015-12-13T23:56:00Z">
                <w:pPr>
                  <w:pStyle w:val="comment"/>
                  <w:numPr>
                    <w:numId w:val="125"/>
                  </w:numPr>
                  <w:ind w:left="360" w:hanging="360"/>
                  <w:jc w:val="right"/>
                </w:pPr>
              </w:pPrChange>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D77317">
            <w:pPr>
              <w:pStyle w:val="comment"/>
              <w:numPr>
                <w:ilvl w:val="0"/>
                <w:numId w:val="124"/>
              </w:numPr>
              <w:jc w:val="right"/>
              <w:rPr>
                <w:rFonts w:ascii="Times New Roman" w:hAnsi="Times New Roman" w:cs="Times New Roman"/>
                <w:i w:val="0"/>
                <w:color w:val="000000" w:themeColor="text1"/>
                <w:sz w:val="22"/>
                <w:szCs w:val="22"/>
              </w:rPr>
              <w:pPrChange w:id="958" w:author="Ngọc Mạnh Lưu" w:date="2015-12-13T23:56:00Z">
                <w:pPr>
                  <w:pStyle w:val="comment"/>
                  <w:numPr>
                    <w:numId w:val="125"/>
                  </w:numPr>
                  <w:ind w:left="360" w:hanging="360"/>
                  <w:jc w:val="right"/>
                </w:pPr>
              </w:pPrChange>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lastRenderedPageBreak/>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D77317">
            <w:pPr>
              <w:pStyle w:val="comment"/>
              <w:numPr>
                <w:ilvl w:val="0"/>
                <w:numId w:val="123"/>
              </w:numPr>
              <w:jc w:val="right"/>
              <w:rPr>
                <w:rFonts w:ascii="Times New Roman" w:hAnsi="Times New Roman" w:cs="Times New Roman"/>
                <w:i w:val="0"/>
                <w:color w:val="000000" w:themeColor="text1"/>
                <w:sz w:val="22"/>
                <w:szCs w:val="22"/>
              </w:rPr>
              <w:pPrChange w:id="959" w:author="Ngọc Mạnh Lưu" w:date="2015-12-13T23:56:00Z">
                <w:pPr>
                  <w:pStyle w:val="comment"/>
                  <w:numPr>
                    <w:numId w:val="124"/>
                  </w:numPr>
                  <w:ind w:left="360" w:hanging="360"/>
                  <w:jc w:val="right"/>
                </w:pPr>
              </w:pPrChange>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D77317">
            <w:pPr>
              <w:pStyle w:val="comment"/>
              <w:numPr>
                <w:ilvl w:val="0"/>
                <w:numId w:val="123"/>
              </w:numPr>
              <w:jc w:val="right"/>
              <w:rPr>
                <w:rFonts w:ascii="Times New Roman" w:hAnsi="Times New Roman" w:cs="Times New Roman"/>
                <w:i w:val="0"/>
                <w:color w:val="000000" w:themeColor="text1"/>
                <w:sz w:val="22"/>
                <w:szCs w:val="22"/>
              </w:rPr>
              <w:pPrChange w:id="960" w:author="Ngọc Mạnh Lưu" w:date="2015-12-13T23:56:00Z">
                <w:pPr>
                  <w:pStyle w:val="comment"/>
                  <w:numPr>
                    <w:numId w:val="124"/>
                  </w:numPr>
                  <w:ind w:left="360" w:hanging="360"/>
                  <w:jc w:val="right"/>
                </w:pPr>
              </w:pPrChange>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D77317">
            <w:pPr>
              <w:pStyle w:val="comment"/>
              <w:numPr>
                <w:ilvl w:val="0"/>
                <w:numId w:val="123"/>
              </w:numPr>
              <w:jc w:val="right"/>
              <w:rPr>
                <w:rFonts w:ascii="Times New Roman" w:hAnsi="Times New Roman" w:cs="Times New Roman"/>
                <w:i w:val="0"/>
                <w:color w:val="000000" w:themeColor="text1"/>
                <w:sz w:val="22"/>
                <w:szCs w:val="22"/>
              </w:rPr>
              <w:pPrChange w:id="961" w:author="Ngọc Mạnh Lưu" w:date="2015-12-13T23:56:00Z">
                <w:pPr>
                  <w:pStyle w:val="comment"/>
                  <w:numPr>
                    <w:numId w:val="124"/>
                  </w:numPr>
                  <w:ind w:left="360" w:hanging="360"/>
                  <w:jc w:val="right"/>
                </w:pPr>
              </w:pPrChange>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62" w:author="Ngọc Mạnh Lưu" w:date="2015-12-13T23:56:00Z">
                <w:pPr>
                  <w:pStyle w:val="comment"/>
                  <w:numPr>
                    <w:numId w:val="126"/>
                  </w:numPr>
                  <w:ind w:left="360" w:hanging="360"/>
                  <w:jc w:val="right"/>
                </w:pPr>
              </w:pPrChange>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63" w:author="Ngọc Mạnh Lưu" w:date="2015-12-13T23:56:00Z">
                <w:pPr>
                  <w:pStyle w:val="comment"/>
                  <w:numPr>
                    <w:numId w:val="126"/>
                  </w:numPr>
                  <w:ind w:left="360" w:hanging="360"/>
                  <w:jc w:val="right"/>
                </w:pPr>
              </w:pPrChange>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64" w:author="Ngọc Mạnh Lưu" w:date="2015-12-13T23:56:00Z">
                <w:pPr>
                  <w:pStyle w:val="comment"/>
                  <w:numPr>
                    <w:numId w:val="126"/>
                  </w:numPr>
                  <w:ind w:left="360" w:hanging="360"/>
                  <w:jc w:val="right"/>
                </w:pPr>
              </w:pPrChange>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65" w:author="Ngọc Mạnh Lưu" w:date="2015-12-13T23:56:00Z">
                <w:pPr>
                  <w:pStyle w:val="comment"/>
                  <w:numPr>
                    <w:numId w:val="126"/>
                  </w:numPr>
                  <w:ind w:left="360" w:hanging="360"/>
                  <w:jc w:val="right"/>
                </w:pPr>
              </w:pPrChange>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66" w:author="Ngọc Mạnh Lưu" w:date="2015-12-13T23:56:00Z">
                <w:pPr>
                  <w:pStyle w:val="comment"/>
                  <w:numPr>
                    <w:numId w:val="126"/>
                  </w:numPr>
                  <w:ind w:left="360" w:hanging="360"/>
                  <w:jc w:val="right"/>
                </w:pPr>
              </w:pPrChange>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67" w:author="Ngọc Mạnh Lưu" w:date="2015-12-13T23:56:00Z">
                <w:pPr>
                  <w:pStyle w:val="comment"/>
                  <w:numPr>
                    <w:numId w:val="126"/>
                  </w:numPr>
                  <w:ind w:left="360" w:hanging="360"/>
                  <w:jc w:val="right"/>
                </w:pPr>
              </w:pPrChange>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68" w:author="Ngọc Mạnh Lưu" w:date="2015-12-13T23:56:00Z">
                <w:pPr>
                  <w:pStyle w:val="comment"/>
                  <w:numPr>
                    <w:numId w:val="126"/>
                  </w:numPr>
                  <w:ind w:left="360" w:hanging="360"/>
                  <w:jc w:val="right"/>
                </w:pPr>
              </w:pPrChange>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69" w:author="Ngọc Mạnh Lưu" w:date="2015-12-13T23:56:00Z">
                <w:pPr>
                  <w:pStyle w:val="comment"/>
                  <w:numPr>
                    <w:numId w:val="126"/>
                  </w:numPr>
                  <w:ind w:left="360" w:hanging="360"/>
                  <w:jc w:val="right"/>
                </w:pPr>
              </w:pPrChange>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70" w:author="Ngọc Mạnh Lưu" w:date="2015-12-13T23:56:00Z">
                <w:pPr>
                  <w:pStyle w:val="comment"/>
                  <w:numPr>
                    <w:numId w:val="126"/>
                  </w:numPr>
                  <w:ind w:left="360" w:hanging="360"/>
                  <w:jc w:val="right"/>
                </w:pPr>
              </w:pPrChange>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71" w:author="Ngọc Mạnh Lưu" w:date="2015-12-13T23:56:00Z">
                <w:pPr>
                  <w:pStyle w:val="comment"/>
                  <w:numPr>
                    <w:numId w:val="126"/>
                  </w:numPr>
                  <w:ind w:left="360" w:hanging="360"/>
                  <w:jc w:val="right"/>
                </w:pPr>
              </w:pPrChange>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72" w:author="Ngọc Mạnh Lưu" w:date="2015-12-13T23:56:00Z">
                <w:pPr>
                  <w:pStyle w:val="comment"/>
                  <w:numPr>
                    <w:numId w:val="126"/>
                  </w:numPr>
                  <w:ind w:left="360" w:hanging="360"/>
                  <w:jc w:val="right"/>
                </w:pPr>
              </w:pPrChange>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73" w:author="Ngọc Mạnh Lưu" w:date="2015-12-13T23:56:00Z">
                <w:pPr>
                  <w:pStyle w:val="comment"/>
                  <w:numPr>
                    <w:numId w:val="126"/>
                  </w:numPr>
                  <w:ind w:left="360" w:hanging="360"/>
                  <w:jc w:val="right"/>
                </w:pPr>
              </w:pPrChange>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74" w:author="Ngọc Mạnh Lưu" w:date="2015-12-13T23:56:00Z">
                <w:pPr>
                  <w:pStyle w:val="comment"/>
                  <w:numPr>
                    <w:numId w:val="126"/>
                  </w:numPr>
                  <w:ind w:left="360" w:hanging="360"/>
                  <w:jc w:val="right"/>
                </w:pPr>
              </w:pPrChange>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75" w:author="Ngọc Mạnh Lưu" w:date="2015-12-13T23:56:00Z">
                <w:pPr>
                  <w:pStyle w:val="comment"/>
                  <w:numPr>
                    <w:numId w:val="126"/>
                  </w:numPr>
                  <w:ind w:left="360" w:hanging="360"/>
                  <w:jc w:val="right"/>
                </w:pPr>
              </w:pPrChange>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76" w:author="Ngọc Mạnh Lưu" w:date="2015-12-13T23:56:00Z">
                <w:pPr>
                  <w:pStyle w:val="comment"/>
                  <w:numPr>
                    <w:numId w:val="126"/>
                  </w:numPr>
                  <w:ind w:left="360" w:hanging="360"/>
                  <w:jc w:val="right"/>
                </w:pPr>
              </w:pPrChange>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77" w:author="Ngọc Mạnh Lưu" w:date="2015-12-13T23:56:00Z">
                <w:pPr>
                  <w:pStyle w:val="comment"/>
                  <w:numPr>
                    <w:numId w:val="126"/>
                  </w:numPr>
                  <w:ind w:left="360" w:hanging="360"/>
                  <w:jc w:val="right"/>
                </w:pPr>
              </w:pPrChange>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78" w:author="Ngọc Mạnh Lưu" w:date="2015-12-13T23:56:00Z">
                <w:pPr>
                  <w:pStyle w:val="comment"/>
                  <w:numPr>
                    <w:numId w:val="126"/>
                  </w:numPr>
                  <w:ind w:left="360" w:hanging="360"/>
                  <w:jc w:val="right"/>
                </w:pPr>
              </w:pPrChange>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79" w:author="Ngọc Mạnh Lưu" w:date="2015-12-13T23:56:00Z">
                <w:pPr>
                  <w:pStyle w:val="comment"/>
                  <w:numPr>
                    <w:numId w:val="126"/>
                  </w:numPr>
                  <w:ind w:left="360" w:hanging="360"/>
                  <w:jc w:val="right"/>
                </w:pPr>
              </w:pPrChange>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80" w:author="Ngọc Mạnh Lưu" w:date="2015-12-13T23:56:00Z">
                <w:pPr>
                  <w:pStyle w:val="comment"/>
                  <w:numPr>
                    <w:numId w:val="126"/>
                  </w:numPr>
                  <w:ind w:left="360" w:hanging="360"/>
                  <w:jc w:val="right"/>
                </w:pPr>
              </w:pPrChange>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81" w:author="Ngọc Mạnh Lưu" w:date="2015-12-13T23:56:00Z">
                <w:pPr>
                  <w:pStyle w:val="comment"/>
                  <w:numPr>
                    <w:numId w:val="126"/>
                  </w:numPr>
                  <w:ind w:left="360" w:hanging="360"/>
                  <w:jc w:val="right"/>
                </w:pPr>
              </w:pPrChange>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82" w:author="Ngọc Mạnh Lưu" w:date="2015-12-13T23:56:00Z">
                <w:pPr>
                  <w:pStyle w:val="comment"/>
                  <w:numPr>
                    <w:numId w:val="126"/>
                  </w:numPr>
                  <w:ind w:left="360" w:hanging="360"/>
                  <w:jc w:val="right"/>
                </w:pPr>
              </w:pPrChange>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83" w:author="Ngọc Mạnh Lưu" w:date="2015-12-13T23:56:00Z">
                <w:pPr>
                  <w:pStyle w:val="comment"/>
                  <w:numPr>
                    <w:numId w:val="126"/>
                  </w:numPr>
                  <w:ind w:left="360" w:hanging="360"/>
                  <w:jc w:val="right"/>
                </w:pPr>
              </w:pPrChange>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84" w:author="Ngọc Mạnh Lưu" w:date="2015-12-13T23:56:00Z">
                <w:pPr>
                  <w:pStyle w:val="comment"/>
                  <w:numPr>
                    <w:numId w:val="126"/>
                  </w:numPr>
                  <w:ind w:left="360" w:hanging="360"/>
                  <w:jc w:val="right"/>
                </w:pPr>
              </w:pPrChange>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85" w:author="Ngọc Mạnh Lưu" w:date="2015-12-13T23:56:00Z">
                <w:pPr>
                  <w:pStyle w:val="comment"/>
                  <w:numPr>
                    <w:numId w:val="126"/>
                  </w:numPr>
                  <w:ind w:left="360" w:hanging="360"/>
                  <w:jc w:val="right"/>
                </w:pPr>
              </w:pPrChange>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D77317">
            <w:pPr>
              <w:pStyle w:val="comment"/>
              <w:numPr>
                <w:ilvl w:val="0"/>
                <w:numId w:val="125"/>
              </w:numPr>
              <w:jc w:val="right"/>
              <w:rPr>
                <w:rFonts w:ascii="Times New Roman" w:hAnsi="Times New Roman" w:cs="Times New Roman"/>
                <w:i w:val="0"/>
                <w:color w:val="000000" w:themeColor="text1"/>
                <w:sz w:val="22"/>
                <w:szCs w:val="22"/>
              </w:rPr>
              <w:pPrChange w:id="986" w:author="Ngọc Mạnh Lưu" w:date="2015-12-13T23:56:00Z">
                <w:pPr>
                  <w:pStyle w:val="comment"/>
                  <w:numPr>
                    <w:numId w:val="126"/>
                  </w:numPr>
                  <w:ind w:left="360" w:hanging="360"/>
                  <w:jc w:val="right"/>
                </w:pPr>
              </w:pPrChange>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D77317">
            <w:pPr>
              <w:pStyle w:val="comment"/>
              <w:numPr>
                <w:ilvl w:val="0"/>
                <w:numId w:val="126"/>
              </w:numPr>
              <w:jc w:val="right"/>
              <w:rPr>
                <w:rFonts w:ascii="Times New Roman" w:hAnsi="Times New Roman" w:cs="Times New Roman"/>
                <w:i w:val="0"/>
                <w:color w:val="000000" w:themeColor="text1"/>
                <w:sz w:val="22"/>
                <w:szCs w:val="22"/>
              </w:rPr>
              <w:pPrChange w:id="987" w:author="Ngọc Mạnh Lưu" w:date="2015-12-13T23:56:00Z">
                <w:pPr>
                  <w:pStyle w:val="comment"/>
                  <w:numPr>
                    <w:numId w:val="127"/>
                  </w:numPr>
                  <w:ind w:left="360" w:hanging="360"/>
                  <w:jc w:val="right"/>
                </w:pPr>
              </w:pPrChange>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D77317">
            <w:pPr>
              <w:pStyle w:val="comment"/>
              <w:numPr>
                <w:ilvl w:val="0"/>
                <w:numId w:val="126"/>
              </w:numPr>
              <w:jc w:val="right"/>
              <w:rPr>
                <w:rFonts w:ascii="Times New Roman" w:hAnsi="Times New Roman" w:cs="Times New Roman"/>
                <w:i w:val="0"/>
                <w:color w:val="000000" w:themeColor="text1"/>
                <w:sz w:val="22"/>
                <w:szCs w:val="22"/>
              </w:rPr>
              <w:pPrChange w:id="988" w:author="Ngọc Mạnh Lưu" w:date="2015-12-13T23:56:00Z">
                <w:pPr>
                  <w:pStyle w:val="comment"/>
                  <w:numPr>
                    <w:numId w:val="127"/>
                  </w:numPr>
                  <w:ind w:left="360" w:hanging="360"/>
                  <w:jc w:val="right"/>
                </w:pPr>
              </w:pPrChange>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D77317">
            <w:pPr>
              <w:pStyle w:val="comment"/>
              <w:numPr>
                <w:ilvl w:val="0"/>
                <w:numId w:val="126"/>
              </w:numPr>
              <w:jc w:val="right"/>
              <w:rPr>
                <w:rFonts w:ascii="Times New Roman" w:hAnsi="Times New Roman" w:cs="Times New Roman"/>
                <w:i w:val="0"/>
                <w:color w:val="000000" w:themeColor="text1"/>
                <w:sz w:val="22"/>
                <w:szCs w:val="22"/>
              </w:rPr>
              <w:pPrChange w:id="989" w:author="Ngọc Mạnh Lưu" w:date="2015-12-13T23:56:00Z">
                <w:pPr>
                  <w:pStyle w:val="comment"/>
                  <w:numPr>
                    <w:numId w:val="127"/>
                  </w:numPr>
                  <w:ind w:left="360" w:hanging="360"/>
                  <w:jc w:val="right"/>
                </w:pPr>
              </w:pPrChange>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D77317">
            <w:pPr>
              <w:pStyle w:val="comment"/>
              <w:numPr>
                <w:ilvl w:val="0"/>
                <w:numId w:val="126"/>
              </w:numPr>
              <w:jc w:val="right"/>
              <w:rPr>
                <w:rFonts w:ascii="Times New Roman" w:hAnsi="Times New Roman" w:cs="Times New Roman"/>
                <w:i w:val="0"/>
                <w:color w:val="000000" w:themeColor="text1"/>
                <w:sz w:val="22"/>
                <w:szCs w:val="22"/>
              </w:rPr>
              <w:pPrChange w:id="990" w:author="Ngọc Mạnh Lưu" w:date="2015-12-13T23:56:00Z">
                <w:pPr>
                  <w:pStyle w:val="comment"/>
                  <w:numPr>
                    <w:numId w:val="127"/>
                  </w:numPr>
                  <w:ind w:left="360" w:hanging="360"/>
                  <w:jc w:val="right"/>
                </w:pPr>
              </w:pPrChange>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D77317">
            <w:pPr>
              <w:pStyle w:val="comment"/>
              <w:numPr>
                <w:ilvl w:val="0"/>
                <w:numId w:val="126"/>
              </w:numPr>
              <w:jc w:val="right"/>
              <w:rPr>
                <w:rFonts w:ascii="Times New Roman" w:hAnsi="Times New Roman" w:cs="Times New Roman"/>
                <w:i w:val="0"/>
                <w:color w:val="000000" w:themeColor="text1"/>
                <w:sz w:val="22"/>
                <w:szCs w:val="22"/>
              </w:rPr>
              <w:pPrChange w:id="991" w:author="Ngọc Mạnh Lưu" w:date="2015-12-13T23:56:00Z">
                <w:pPr>
                  <w:pStyle w:val="comment"/>
                  <w:numPr>
                    <w:numId w:val="127"/>
                  </w:numPr>
                  <w:ind w:left="360" w:hanging="360"/>
                  <w:jc w:val="right"/>
                </w:pPr>
              </w:pPrChange>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D77317">
            <w:pPr>
              <w:pStyle w:val="comment"/>
              <w:numPr>
                <w:ilvl w:val="0"/>
                <w:numId w:val="126"/>
              </w:numPr>
              <w:jc w:val="right"/>
              <w:rPr>
                <w:rFonts w:ascii="Times New Roman" w:hAnsi="Times New Roman" w:cs="Times New Roman"/>
                <w:i w:val="0"/>
                <w:color w:val="000000" w:themeColor="text1"/>
                <w:sz w:val="22"/>
                <w:szCs w:val="22"/>
              </w:rPr>
              <w:pPrChange w:id="992" w:author="Ngọc Mạnh Lưu" w:date="2015-12-13T23:56:00Z">
                <w:pPr>
                  <w:pStyle w:val="comment"/>
                  <w:numPr>
                    <w:numId w:val="127"/>
                  </w:numPr>
                  <w:ind w:left="360" w:hanging="360"/>
                  <w:jc w:val="right"/>
                </w:pPr>
              </w:pPrChange>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D77317">
            <w:pPr>
              <w:pStyle w:val="comment"/>
              <w:numPr>
                <w:ilvl w:val="0"/>
                <w:numId w:val="126"/>
              </w:numPr>
              <w:jc w:val="right"/>
              <w:rPr>
                <w:rFonts w:ascii="Times New Roman" w:hAnsi="Times New Roman" w:cs="Times New Roman"/>
                <w:i w:val="0"/>
                <w:color w:val="000000" w:themeColor="text1"/>
                <w:sz w:val="22"/>
                <w:szCs w:val="22"/>
              </w:rPr>
              <w:pPrChange w:id="993" w:author="Ngọc Mạnh Lưu" w:date="2015-12-13T23:56:00Z">
                <w:pPr>
                  <w:pStyle w:val="comment"/>
                  <w:numPr>
                    <w:numId w:val="127"/>
                  </w:numPr>
                  <w:ind w:left="360" w:hanging="360"/>
                  <w:jc w:val="right"/>
                </w:pPr>
              </w:pPrChange>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D77317">
            <w:pPr>
              <w:pStyle w:val="comment"/>
              <w:numPr>
                <w:ilvl w:val="0"/>
                <w:numId w:val="126"/>
              </w:numPr>
              <w:jc w:val="right"/>
              <w:rPr>
                <w:rFonts w:ascii="Times New Roman" w:hAnsi="Times New Roman" w:cs="Times New Roman"/>
                <w:i w:val="0"/>
                <w:color w:val="000000" w:themeColor="text1"/>
                <w:sz w:val="22"/>
                <w:szCs w:val="22"/>
              </w:rPr>
              <w:pPrChange w:id="994" w:author="Ngọc Mạnh Lưu" w:date="2015-12-13T23:56:00Z">
                <w:pPr>
                  <w:pStyle w:val="comment"/>
                  <w:numPr>
                    <w:numId w:val="127"/>
                  </w:numPr>
                  <w:ind w:left="360" w:hanging="360"/>
                  <w:jc w:val="right"/>
                </w:pPr>
              </w:pPrChange>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D77317">
            <w:pPr>
              <w:pStyle w:val="comment"/>
              <w:numPr>
                <w:ilvl w:val="0"/>
                <w:numId w:val="126"/>
              </w:numPr>
              <w:jc w:val="right"/>
              <w:rPr>
                <w:rFonts w:ascii="Times New Roman" w:hAnsi="Times New Roman" w:cs="Times New Roman"/>
                <w:i w:val="0"/>
                <w:color w:val="000000" w:themeColor="text1"/>
                <w:sz w:val="22"/>
                <w:szCs w:val="22"/>
              </w:rPr>
              <w:pPrChange w:id="995" w:author="Ngọc Mạnh Lưu" w:date="2015-12-13T23:56:00Z">
                <w:pPr>
                  <w:pStyle w:val="comment"/>
                  <w:numPr>
                    <w:numId w:val="127"/>
                  </w:numPr>
                  <w:ind w:left="360" w:hanging="360"/>
                  <w:jc w:val="right"/>
                </w:pPr>
              </w:pPrChange>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D77317">
            <w:pPr>
              <w:pStyle w:val="comment"/>
              <w:numPr>
                <w:ilvl w:val="0"/>
                <w:numId w:val="126"/>
              </w:numPr>
              <w:jc w:val="right"/>
              <w:rPr>
                <w:rFonts w:ascii="Times New Roman" w:hAnsi="Times New Roman" w:cs="Times New Roman"/>
                <w:i w:val="0"/>
                <w:color w:val="000000" w:themeColor="text1"/>
                <w:sz w:val="22"/>
                <w:szCs w:val="22"/>
              </w:rPr>
              <w:pPrChange w:id="996" w:author="Ngọc Mạnh Lưu" w:date="2015-12-13T23:56:00Z">
                <w:pPr>
                  <w:pStyle w:val="comment"/>
                  <w:numPr>
                    <w:numId w:val="127"/>
                  </w:numPr>
                  <w:ind w:left="360" w:hanging="360"/>
                  <w:jc w:val="right"/>
                </w:pPr>
              </w:pPrChange>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D77317">
            <w:pPr>
              <w:pStyle w:val="comment"/>
              <w:numPr>
                <w:ilvl w:val="0"/>
                <w:numId w:val="126"/>
              </w:numPr>
              <w:jc w:val="right"/>
              <w:rPr>
                <w:rFonts w:ascii="Times New Roman" w:hAnsi="Times New Roman" w:cs="Times New Roman"/>
                <w:i w:val="0"/>
                <w:color w:val="000000" w:themeColor="text1"/>
                <w:sz w:val="22"/>
                <w:szCs w:val="22"/>
              </w:rPr>
              <w:pPrChange w:id="997" w:author="Ngọc Mạnh Lưu" w:date="2015-12-13T23:56:00Z">
                <w:pPr>
                  <w:pStyle w:val="comment"/>
                  <w:numPr>
                    <w:numId w:val="127"/>
                  </w:numPr>
                  <w:ind w:left="360" w:hanging="360"/>
                  <w:jc w:val="right"/>
                </w:pPr>
              </w:pPrChange>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D77317">
            <w:pPr>
              <w:pStyle w:val="comment"/>
              <w:numPr>
                <w:ilvl w:val="0"/>
                <w:numId w:val="126"/>
              </w:numPr>
              <w:jc w:val="right"/>
              <w:rPr>
                <w:rFonts w:ascii="Times New Roman" w:hAnsi="Times New Roman" w:cs="Times New Roman"/>
                <w:i w:val="0"/>
                <w:color w:val="000000" w:themeColor="text1"/>
                <w:sz w:val="22"/>
                <w:szCs w:val="22"/>
              </w:rPr>
              <w:pPrChange w:id="998" w:author="Ngọc Mạnh Lưu" w:date="2015-12-13T23:56:00Z">
                <w:pPr>
                  <w:pStyle w:val="comment"/>
                  <w:numPr>
                    <w:numId w:val="127"/>
                  </w:numPr>
                  <w:ind w:left="360" w:hanging="360"/>
                  <w:jc w:val="right"/>
                </w:pPr>
              </w:pPrChange>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D77317">
            <w:pPr>
              <w:pStyle w:val="comment"/>
              <w:numPr>
                <w:ilvl w:val="0"/>
                <w:numId w:val="126"/>
              </w:numPr>
              <w:jc w:val="right"/>
              <w:rPr>
                <w:rFonts w:ascii="Times New Roman" w:hAnsi="Times New Roman" w:cs="Times New Roman"/>
                <w:i w:val="0"/>
                <w:color w:val="000000" w:themeColor="text1"/>
                <w:sz w:val="22"/>
                <w:szCs w:val="22"/>
              </w:rPr>
              <w:pPrChange w:id="999" w:author="Ngọc Mạnh Lưu" w:date="2015-12-13T23:56:00Z">
                <w:pPr>
                  <w:pStyle w:val="comment"/>
                  <w:numPr>
                    <w:numId w:val="127"/>
                  </w:numPr>
                  <w:ind w:left="360" w:hanging="360"/>
                  <w:jc w:val="right"/>
                </w:pPr>
              </w:pPrChange>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D77317">
            <w:pPr>
              <w:pStyle w:val="comment"/>
              <w:numPr>
                <w:ilvl w:val="0"/>
                <w:numId w:val="126"/>
              </w:numPr>
              <w:jc w:val="right"/>
              <w:rPr>
                <w:rFonts w:ascii="Times New Roman" w:hAnsi="Times New Roman" w:cs="Times New Roman"/>
                <w:i w:val="0"/>
                <w:color w:val="000000" w:themeColor="text1"/>
                <w:sz w:val="22"/>
                <w:szCs w:val="22"/>
              </w:rPr>
              <w:pPrChange w:id="1000" w:author="Ngọc Mạnh Lưu" w:date="2015-12-13T23:56:00Z">
                <w:pPr>
                  <w:pStyle w:val="comment"/>
                  <w:numPr>
                    <w:numId w:val="127"/>
                  </w:numPr>
                  <w:ind w:left="360" w:hanging="360"/>
                  <w:jc w:val="right"/>
                </w:pPr>
              </w:pPrChange>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D77317">
            <w:pPr>
              <w:pStyle w:val="comment"/>
              <w:numPr>
                <w:ilvl w:val="0"/>
                <w:numId w:val="126"/>
              </w:numPr>
              <w:jc w:val="right"/>
              <w:rPr>
                <w:rFonts w:ascii="Times New Roman" w:hAnsi="Times New Roman" w:cs="Times New Roman"/>
                <w:i w:val="0"/>
                <w:color w:val="000000" w:themeColor="text1"/>
                <w:sz w:val="22"/>
                <w:szCs w:val="22"/>
              </w:rPr>
              <w:pPrChange w:id="1001" w:author="Ngọc Mạnh Lưu" w:date="2015-12-13T23:56:00Z">
                <w:pPr>
                  <w:pStyle w:val="comment"/>
                  <w:numPr>
                    <w:numId w:val="127"/>
                  </w:numPr>
                  <w:ind w:left="360" w:hanging="360"/>
                  <w:jc w:val="right"/>
                </w:pPr>
              </w:pPrChange>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D77317">
            <w:pPr>
              <w:pStyle w:val="comment"/>
              <w:numPr>
                <w:ilvl w:val="0"/>
                <w:numId w:val="126"/>
              </w:numPr>
              <w:jc w:val="right"/>
              <w:rPr>
                <w:rFonts w:ascii="Times New Roman" w:hAnsi="Times New Roman" w:cs="Times New Roman"/>
                <w:i w:val="0"/>
                <w:color w:val="000000" w:themeColor="text1"/>
                <w:sz w:val="22"/>
                <w:szCs w:val="22"/>
              </w:rPr>
              <w:pPrChange w:id="1002" w:author="Ngọc Mạnh Lưu" w:date="2015-12-13T23:56:00Z">
                <w:pPr>
                  <w:pStyle w:val="comment"/>
                  <w:numPr>
                    <w:numId w:val="127"/>
                  </w:numPr>
                  <w:ind w:left="360" w:hanging="360"/>
                  <w:jc w:val="right"/>
                </w:pPr>
              </w:pPrChange>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D77317">
            <w:pPr>
              <w:pStyle w:val="comment"/>
              <w:numPr>
                <w:ilvl w:val="0"/>
                <w:numId w:val="127"/>
              </w:numPr>
              <w:ind w:right="110"/>
              <w:jc w:val="right"/>
              <w:rPr>
                <w:rFonts w:ascii="Times New Roman" w:hAnsi="Times New Roman" w:cs="Times New Roman"/>
                <w:i w:val="0"/>
                <w:color w:val="000000" w:themeColor="text1"/>
                <w:sz w:val="22"/>
                <w:szCs w:val="22"/>
              </w:rPr>
              <w:pPrChange w:id="1003" w:author="Ngọc Mạnh Lưu" w:date="2015-12-13T23:56:00Z">
                <w:pPr>
                  <w:pStyle w:val="comment"/>
                  <w:numPr>
                    <w:numId w:val="128"/>
                  </w:numPr>
                  <w:ind w:left="360" w:right="110" w:hanging="360"/>
                  <w:jc w:val="right"/>
                </w:pPr>
              </w:pPrChange>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04" w:author="Ngọc Mạnh Lưu" w:date="2015-12-13T23:56:00Z">
                <w:pPr>
                  <w:pStyle w:val="comment"/>
                  <w:numPr>
                    <w:numId w:val="128"/>
                  </w:numPr>
                  <w:ind w:left="360" w:hanging="360"/>
                  <w:jc w:val="right"/>
                </w:pPr>
              </w:pPrChange>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05" w:author="Ngọc Mạnh Lưu" w:date="2015-12-13T23:56:00Z">
                <w:pPr>
                  <w:pStyle w:val="comment"/>
                  <w:numPr>
                    <w:numId w:val="128"/>
                  </w:numPr>
                  <w:ind w:left="360" w:hanging="360"/>
                  <w:jc w:val="right"/>
                </w:pPr>
              </w:pPrChange>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06" w:author="Ngọc Mạnh Lưu" w:date="2015-12-13T23:56:00Z">
                <w:pPr>
                  <w:pStyle w:val="comment"/>
                  <w:numPr>
                    <w:numId w:val="128"/>
                  </w:numPr>
                  <w:ind w:left="360" w:hanging="360"/>
                  <w:jc w:val="right"/>
                </w:pPr>
              </w:pPrChange>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07" w:author="Ngọc Mạnh Lưu" w:date="2015-12-13T23:56:00Z">
                <w:pPr>
                  <w:pStyle w:val="comment"/>
                  <w:numPr>
                    <w:numId w:val="128"/>
                  </w:numPr>
                  <w:ind w:left="360" w:hanging="360"/>
                  <w:jc w:val="right"/>
                </w:pPr>
              </w:pPrChange>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08" w:author="Ngọc Mạnh Lưu" w:date="2015-12-13T23:56:00Z">
                <w:pPr>
                  <w:pStyle w:val="comment"/>
                  <w:numPr>
                    <w:numId w:val="128"/>
                  </w:numPr>
                  <w:ind w:left="360" w:hanging="360"/>
                  <w:jc w:val="right"/>
                </w:pPr>
              </w:pPrChange>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09" w:author="Ngọc Mạnh Lưu" w:date="2015-12-13T23:56:00Z">
                <w:pPr>
                  <w:pStyle w:val="comment"/>
                  <w:numPr>
                    <w:numId w:val="128"/>
                  </w:numPr>
                  <w:ind w:left="360" w:hanging="360"/>
                  <w:jc w:val="right"/>
                </w:pPr>
              </w:pPrChange>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10" w:author="Ngọc Mạnh Lưu" w:date="2015-12-13T23:56:00Z">
                <w:pPr>
                  <w:pStyle w:val="comment"/>
                  <w:numPr>
                    <w:numId w:val="128"/>
                  </w:numPr>
                  <w:ind w:left="360" w:hanging="360"/>
                  <w:jc w:val="right"/>
                </w:pPr>
              </w:pPrChange>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11" w:author="Ngọc Mạnh Lưu" w:date="2015-12-13T23:56:00Z">
                <w:pPr>
                  <w:pStyle w:val="comment"/>
                  <w:numPr>
                    <w:numId w:val="128"/>
                  </w:numPr>
                  <w:ind w:left="360" w:hanging="360"/>
                  <w:jc w:val="right"/>
                </w:pPr>
              </w:pPrChange>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12" w:author="Ngọc Mạnh Lưu" w:date="2015-12-13T23:56:00Z">
                <w:pPr>
                  <w:pStyle w:val="comment"/>
                  <w:numPr>
                    <w:numId w:val="128"/>
                  </w:numPr>
                  <w:ind w:left="360" w:hanging="360"/>
                  <w:jc w:val="right"/>
                </w:pPr>
              </w:pPrChange>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13" w:author="Ngọc Mạnh Lưu" w:date="2015-12-13T23:56:00Z">
                <w:pPr>
                  <w:pStyle w:val="comment"/>
                  <w:numPr>
                    <w:numId w:val="128"/>
                  </w:numPr>
                  <w:ind w:left="360" w:hanging="360"/>
                  <w:jc w:val="right"/>
                </w:pPr>
              </w:pPrChange>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14" w:author="Ngọc Mạnh Lưu" w:date="2015-12-13T23:56:00Z">
                <w:pPr>
                  <w:pStyle w:val="comment"/>
                  <w:numPr>
                    <w:numId w:val="128"/>
                  </w:numPr>
                  <w:ind w:left="360" w:hanging="360"/>
                  <w:jc w:val="right"/>
                </w:pPr>
              </w:pPrChange>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15" w:author="Ngọc Mạnh Lưu" w:date="2015-12-13T23:56:00Z">
                <w:pPr>
                  <w:pStyle w:val="comment"/>
                  <w:numPr>
                    <w:numId w:val="128"/>
                  </w:numPr>
                  <w:ind w:left="360" w:hanging="360"/>
                  <w:jc w:val="right"/>
                </w:pPr>
              </w:pPrChange>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16" w:author="Ngọc Mạnh Lưu" w:date="2015-12-13T23:56:00Z">
                <w:pPr>
                  <w:pStyle w:val="comment"/>
                  <w:numPr>
                    <w:numId w:val="128"/>
                  </w:numPr>
                  <w:ind w:left="360" w:hanging="360"/>
                  <w:jc w:val="right"/>
                </w:pPr>
              </w:pPrChange>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17" w:author="Ngọc Mạnh Lưu" w:date="2015-12-13T23:56:00Z">
                <w:pPr>
                  <w:pStyle w:val="comment"/>
                  <w:numPr>
                    <w:numId w:val="128"/>
                  </w:numPr>
                  <w:ind w:left="360" w:hanging="360"/>
                  <w:jc w:val="right"/>
                </w:pPr>
              </w:pPrChange>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18" w:author="Ngọc Mạnh Lưu" w:date="2015-12-13T23:56:00Z">
                <w:pPr>
                  <w:pStyle w:val="comment"/>
                  <w:numPr>
                    <w:numId w:val="128"/>
                  </w:numPr>
                  <w:ind w:left="360" w:hanging="360"/>
                  <w:jc w:val="right"/>
                </w:pPr>
              </w:pPrChange>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19" w:author="Ngọc Mạnh Lưu" w:date="2015-12-13T23:56:00Z">
                <w:pPr>
                  <w:pStyle w:val="comment"/>
                  <w:numPr>
                    <w:numId w:val="128"/>
                  </w:numPr>
                  <w:ind w:left="360" w:hanging="360"/>
                  <w:jc w:val="right"/>
                </w:pPr>
              </w:pPrChange>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20" w:author="Ngọc Mạnh Lưu" w:date="2015-12-13T23:56:00Z">
                <w:pPr>
                  <w:pStyle w:val="comment"/>
                  <w:numPr>
                    <w:numId w:val="128"/>
                  </w:numPr>
                  <w:ind w:left="360" w:hanging="360"/>
                  <w:jc w:val="right"/>
                </w:pPr>
              </w:pPrChange>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D77317">
            <w:pPr>
              <w:pStyle w:val="comment"/>
              <w:numPr>
                <w:ilvl w:val="0"/>
                <w:numId w:val="127"/>
              </w:numPr>
              <w:jc w:val="right"/>
              <w:rPr>
                <w:rFonts w:ascii="Times New Roman" w:hAnsi="Times New Roman" w:cs="Times New Roman"/>
                <w:i w:val="0"/>
                <w:color w:val="000000" w:themeColor="text1"/>
                <w:sz w:val="22"/>
                <w:szCs w:val="22"/>
              </w:rPr>
              <w:pPrChange w:id="1021" w:author="Ngọc Mạnh Lưu" w:date="2015-12-13T23:56:00Z">
                <w:pPr>
                  <w:pStyle w:val="comment"/>
                  <w:numPr>
                    <w:numId w:val="128"/>
                  </w:numPr>
                  <w:ind w:left="360" w:hanging="360"/>
                  <w:jc w:val="right"/>
                </w:pPr>
              </w:pPrChange>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22" w:author="Ngọc Mạnh Lưu" w:date="2015-12-13T23:56:00Z">
                <w:pPr>
                  <w:pStyle w:val="comment"/>
                  <w:numPr>
                    <w:numId w:val="129"/>
                  </w:numPr>
                  <w:ind w:left="360" w:hanging="360"/>
                  <w:jc w:val="right"/>
                </w:pPr>
              </w:pPrChange>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23" w:author="Ngọc Mạnh Lưu" w:date="2015-12-13T23:56:00Z">
                <w:pPr>
                  <w:pStyle w:val="comment"/>
                  <w:numPr>
                    <w:numId w:val="129"/>
                  </w:numPr>
                  <w:ind w:left="360" w:hanging="360"/>
                  <w:jc w:val="right"/>
                </w:pPr>
              </w:pPrChange>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24" w:author="Ngọc Mạnh Lưu" w:date="2015-12-13T23:56:00Z">
                <w:pPr>
                  <w:pStyle w:val="comment"/>
                  <w:numPr>
                    <w:numId w:val="129"/>
                  </w:numPr>
                  <w:ind w:left="360" w:hanging="360"/>
                  <w:jc w:val="right"/>
                </w:pPr>
              </w:pPrChange>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25" w:author="Ngọc Mạnh Lưu" w:date="2015-12-13T23:56:00Z">
                <w:pPr>
                  <w:pStyle w:val="comment"/>
                  <w:numPr>
                    <w:numId w:val="129"/>
                  </w:numPr>
                  <w:ind w:left="360" w:hanging="360"/>
                  <w:jc w:val="right"/>
                </w:pPr>
              </w:pPrChange>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26" w:author="Ngọc Mạnh Lưu" w:date="2015-12-13T23:56:00Z">
                <w:pPr>
                  <w:pStyle w:val="comment"/>
                  <w:numPr>
                    <w:numId w:val="129"/>
                  </w:numPr>
                  <w:ind w:left="360" w:hanging="360"/>
                  <w:jc w:val="right"/>
                </w:pPr>
              </w:pPrChange>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27" w:author="Ngọc Mạnh Lưu" w:date="2015-12-13T23:56:00Z">
                <w:pPr>
                  <w:pStyle w:val="comment"/>
                  <w:numPr>
                    <w:numId w:val="129"/>
                  </w:numPr>
                  <w:ind w:left="360" w:hanging="360"/>
                  <w:jc w:val="right"/>
                </w:pPr>
              </w:pPrChange>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28" w:author="Ngọc Mạnh Lưu" w:date="2015-12-13T23:56:00Z">
                <w:pPr>
                  <w:pStyle w:val="comment"/>
                  <w:numPr>
                    <w:numId w:val="129"/>
                  </w:numPr>
                  <w:ind w:left="360" w:hanging="360"/>
                  <w:jc w:val="right"/>
                </w:pPr>
              </w:pPrChange>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29" w:author="Ngọc Mạnh Lưu" w:date="2015-12-13T23:56:00Z">
                <w:pPr>
                  <w:pStyle w:val="comment"/>
                  <w:numPr>
                    <w:numId w:val="129"/>
                  </w:numPr>
                  <w:ind w:left="360" w:hanging="360"/>
                  <w:jc w:val="right"/>
                </w:pPr>
              </w:pPrChange>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30" w:author="Ngọc Mạnh Lưu" w:date="2015-12-13T23:56:00Z">
                <w:pPr>
                  <w:pStyle w:val="comment"/>
                  <w:numPr>
                    <w:numId w:val="129"/>
                  </w:numPr>
                  <w:ind w:left="360" w:hanging="360"/>
                  <w:jc w:val="right"/>
                </w:pPr>
              </w:pPrChange>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31" w:author="Ngọc Mạnh Lưu" w:date="2015-12-13T23:56:00Z">
                <w:pPr>
                  <w:pStyle w:val="comment"/>
                  <w:numPr>
                    <w:numId w:val="129"/>
                  </w:numPr>
                  <w:ind w:left="360" w:hanging="360"/>
                  <w:jc w:val="right"/>
                </w:pPr>
              </w:pPrChange>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32" w:author="Ngọc Mạnh Lưu" w:date="2015-12-13T23:56:00Z">
                <w:pPr>
                  <w:pStyle w:val="comment"/>
                  <w:numPr>
                    <w:numId w:val="129"/>
                  </w:numPr>
                  <w:ind w:left="360" w:hanging="360"/>
                  <w:jc w:val="right"/>
                </w:pPr>
              </w:pPrChange>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33" w:author="Ngọc Mạnh Lưu" w:date="2015-12-13T23:56:00Z">
                <w:pPr>
                  <w:pStyle w:val="comment"/>
                  <w:numPr>
                    <w:numId w:val="129"/>
                  </w:numPr>
                  <w:ind w:left="360" w:hanging="360"/>
                  <w:jc w:val="right"/>
                </w:pPr>
              </w:pPrChange>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34" w:author="Ngọc Mạnh Lưu" w:date="2015-12-13T23:56:00Z">
                <w:pPr>
                  <w:pStyle w:val="comment"/>
                  <w:numPr>
                    <w:numId w:val="129"/>
                  </w:numPr>
                  <w:ind w:left="360" w:hanging="360"/>
                  <w:jc w:val="right"/>
                </w:pPr>
              </w:pPrChange>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35" w:author="Ngọc Mạnh Lưu" w:date="2015-12-13T23:56:00Z">
                <w:pPr>
                  <w:pStyle w:val="comment"/>
                  <w:numPr>
                    <w:numId w:val="129"/>
                  </w:numPr>
                  <w:ind w:left="360" w:hanging="360"/>
                  <w:jc w:val="right"/>
                </w:pPr>
              </w:pPrChange>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36" w:author="Ngọc Mạnh Lưu" w:date="2015-12-13T23:56:00Z">
                <w:pPr>
                  <w:pStyle w:val="comment"/>
                  <w:numPr>
                    <w:numId w:val="129"/>
                  </w:numPr>
                  <w:ind w:left="360" w:hanging="360"/>
                  <w:jc w:val="right"/>
                </w:pPr>
              </w:pPrChange>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37" w:author="Ngọc Mạnh Lưu" w:date="2015-12-13T23:56:00Z">
                <w:pPr>
                  <w:pStyle w:val="comment"/>
                  <w:numPr>
                    <w:numId w:val="129"/>
                  </w:numPr>
                  <w:ind w:left="360" w:hanging="360"/>
                  <w:jc w:val="right"/>
                </w:pPr>
              </w:pPrChange>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38" w:author="Ngọc Mạnh Lưu" w:date="2015-12-13T23:56:00Z">
                <w:pPr>
                  <w:pStyle w:val="comment"/>
                  <w:numPr>
                    <w:numId w:val="129"/>
                  </w:numPr>
                  <w:ind w:left="360" w:hanging="360"/>
                  <w:jc w:val="right"/>
                </w:pPr>
              </w:pPrChange>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39" w:author="Ngọc Mạnh Lưu" w:date="2015-12-13T23:56:00Z">
                <w:pPr>
                  <w:pStyle w:val="comment"/>
                  <w:numPr>
                    <w:numId w:val="129"/>
                  </w:numPr>
                  <w:ind w:left="360" w:hanging="360"/>
                  <w:jc w:val="right"/>
                </w:pPr>
              </w:pPrChange>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40" w:author="Ngọc Mạnh Lưu" w:date="2015-12-13T23:56:00Z">
                <w:pPr>
                  <w:pStyle w:val="comment"/>
                  <w:numPr>
                    <w:numId w:val="129"/>
                  </w:numPr>
                  <w:ind w:left="360" w:hanging="360"/>
                  <w:jc w:val="right"/>
                </w:pPr>
              </w:pPrChange>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41" w:author="Ngọc Mạnh Lưu" w:date="2015-12-13T23:56:00Z">
                <w:pPr>
                  <w:pStyle w:val="comment"/>
                  <w:numPr>
                    <w:numId w:val="129"/>
                  </w:numPr>
                  <w:ind w:left="360" w:hanging="360"/>
                  <w:jc w:val="right"/>
                </w:pPr>
              </w:pPrChange>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42" w:author="Ngọc Mạnh Lưu" w:date="2015-12-13T23:56:00Z">
                <w:pPr>
                  <w:pStyle w:val="comment"/>
                  <w:numPr>
                    <w:numId w:val="129"/>
                  </w:numPr>
                  <w:ind w:left="360" w:hanging="360"/>
                  <w:jc w:val="right"/>
                </w:pPr>
              </w:pPrChange>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43" w:author="Ngọc Mạnh Lưu" w:date="2015-12-13T23:56:00Z">
                <w:pPr>
                  <w:pStyle w:val="comment"/>
                  <w:numPr>
                    <w:numId w:val="129"/>
                  </w:numPr>
                  <w:ind w:left="360" w:hanging="360"/>
                  <w:jc w:val="right"/>
                </w:pPr>
              </w:pPrChange>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44" w:author="Ngọc Mạnh Lưu" w:date="2015-12-13T23:56:00Z">
                <w:pPr>
                  <w:pStyle w:val="comment"/>
                  <w:numPr>
                    <w:numId w:val="129"/>
                  </w:numPr>
                  <w:ind w:left="360" w:hanging="360"/>
                  <w:jc w:val="right"/>
                </w:pPr>
              </w:pPrChange>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45" w:author="Ngọc Mạnh Lưu" w:date="2015-12-13T23:56:00Z">
                <w:pPr>
                  <w:pStyle w:val="comment"/>
                  <w:numPr>
                    <w:numId w:val="129"/>
                  </w:numPr>
                  <w:ind w:left="360" w:hanging="360"/>
                  <w:jc w:val="right"/>
                </w:pPr>
              </w:pPrChange>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46" w:author="Ngọc Mạnh Lưu" w:date="2015-12-13T23:56:00Z">
                <w:pPr>
                  <w:pStyle w:val="comment"/>
                  <w:numPr>
                    <w:numId w:val="129"/>
                  </w:numPr>
                  <w:ind w:left="360" w:hanging="360"/>
                  <w:jc w:val="right"/>
                </w:pPr>
              </w:pPrChange>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47" w:author="Ngọc Mạnh Lưu" w:date="2015-12-13T23:56:00Z">
                <w:pPr>
                  <w:pStyle w:val="comment"/>
                  <w:numPr>
                    <w:numId w:val="129"/>
                  </w:numPr>
                  <w:ind w:left="360" w:hanging="360"/>
                  <w:jc w:val="right"/>
                </w:pPr>
              </w:pPrChange>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48" w:author="Ngọc Mạnh Lưu" w:date="2015-12-13T23:56:00Z">
                <w:pPr>
                  <w:pStyle w:val="comment"/>
                  <w:numPr>
                    <w:numId w:val="129"/>
                  </w:numPr>
                  <w:ind w:left="360" w:hanging="360"/>
                  <w:jc w:val="right"/>
                </w:pPr>
              </w:pPrChange>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49" w:author="Ngọc Mạnh Lưu" w:date="2015-12-13T23:56:00Z">
                <w:pPr>
                  <w:pStyle w:val="comment"/>
                  <w:numPr>
                    <w:numId w:val="129"/>
                  </w:numPr>
                  <w:ind w:left="360" w:hanging="360"/>
                  <w:jc w:val="right"/>
                </w:pPr>
              </w:pPrChange>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50" w:author="Ngọc Mạnh Lưu" w:date="2015-12-13T23:56:00Z">
                <w:pPr>
                  <w:pStyle w:val="comment"/>
                  <w:numPr>
                    <w:numId w:val="129"/>
                  </w:numPr>
                  <w:ind w:left="360" w:hanging="360"/>
                  <w:jc w:val="right"/>
                </w:pPr>
              </w:pPrChange>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51" w:author="Ngọc Mạnh Lưu" w:date="2015-12-13T23:56:00Z">
                <w:pPr>
                  <w:pStyle w:val="comment"/>
                  <w:numPr>
                    <w:numId w:val="129"/>
                  </w:numPr>
                  <w:ind w:left="360" w:hanging="360"/>
                  <w:jc w:val="right"/>
                </w:pPr>
              </w:pPrChange>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52" w:author="Ngọc Mạnh Lưu" w:date="2015-12-13T23:56:00Z">
                <w:pPr>
                  <w:pStyle w:val="comment"/>
                  <w:numPr>
                    <w:numId w:val="129"/>
                  </w:numPr>
                  <w:ind w:left="360" w:hanging="360"/>
                  <w:jc w:val="right"/>
                </w:pPr>
              </w:pPrChange>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53" w:author="Ngọc Mạnh Lưu" w:date="2015-12-13T23:56:00Z">
                <w:pPr>
                  <w:pStyle w:val="comment"/>
                  <w:numPr>
                    <w:numId w:val="129"/>
                  </w:numPr>
                  <w:ind w:left="360" w:hanging="360"/>
                  <w:jc w:val="right"/>
                </w:pPr>
              </w:pPrChange>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54" w:author="Ngọc Mạnh Lưu" w:date="2015-12-13T23:56:00Z">
                <w:pPr>
                  <w:pStyle w:val="comment"/>
                  <w:numPr>
                    <w:numId w:val="129"/>
                  </w:numPr>
                  <w:ind w:left="360" w:hanging="360"/>
                  <w:jc w:val="right"/>
                </w:pPr>
              </w:pPrChange>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55" w:author="Ngọc Mạnh Lưu" w:date="2015-12-13T23:56:00Z">
                <w:pPr>
                  <w:pStyle w:val="comment"/>
                  <w:numPr>
                    <w:numId w:val="129"/>
                  </w:numPr>
                  <w:ind w:left="360" w:hanging="360"/>
                  <w:jc w:val="right"/>
                </w:pPr>
              </w:pPrChange>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56" w:author="Ngọc Mạnh Lưu" w:date="2015-12-13T23:56:00Z">
                <w:pPr>
                  <w:pStyle w:val="comment"/>
                  <w:numPr>
                    <w:numId w:val="129"/>
                  </w:numPr>
                  <w:ind w:left="360" w:hanging="360"/>
                  <w:jc w:val="right"/>
                </w:pPr>
              </w:pPrChange>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57" w:author="Ngọc Mạnh Lưu" w:date="2015-12-13T23:56:00Z">
                <w:pPr>
                  <w:pStyle w:val="comment"/>
                  <w:numPr>
                    <w:numId w:val="129"/>
                  </w:numPr>
                  <w:ind w:left="360" w:hanging="360"/>
                  <w:jc w:val="right"/>
                </w:pPr>
              </w:pPrChange>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58" w:author="Ngọc Mạnh Lưu" w:date="2015-12-13T23:56:00Z">
                <w:pPr>
                  <w:pStyle w:val="comment"/>
                  <w:numPr>
                    <w:numId w:val="129"/>
                  </w:numPr>
                  <w:ind w:left="360" w:hanging="360"/>
                  <w:jc w:val="right"/>
                </w:pPr>
              </w:pPrChange>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59" w:author="Ngọc Mạnh Lưu" w:date="2015-12-13T23:56:00Z">
                <w:pPr>
                  <w:pStyle w:val="comment"/>
                  <w:numPr>
                    <w:numId w:val="129"/>
                  </w:numPr>
                  <w:ind w:left="360" w:hanging="360"/>
                  <w:jc w:val="right"/>
                </w:pPr>
              </w:pPrChange>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60" w:author="Ngọc Mạnh Lưu" w:date="2015-12-13T23:56:00Z">
                <w:pPr>
                  <w:pStyle w:val="comment"/>
                  <w:numPr>
                    <w:numId w:val="129"/>
                  </w:numPr>
                  <w:ind w:left="360" w:hanging="360"/>
                  <w:jc w:val="right"/>
                </w:pPr>
              </w:pPrChange>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61" w:author="Ngọc Mạnh Lưu" w:date="2015-12-13T23:56:00Z">
                <w:pPr>
                  <w:pStyle w:val="comment"/>
                  <w:numPr>
                    <w:numId w:val="129"/>
                  </w:numPr>
                  <w:ind w:left="360" w:hanging="360"/>
                  <w:jc w:val="right"/>
                </w:pPr>
              </w:pPrChange>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62" w:author="Ngọc Mạnh Lưu" w:date="2015-12-13T23:56:00Z">
                <w:pPr>
                  <w:pStyle w:val="comment"/>
                  <w:numPr>
                    <w:numId w:val="129"/>
                  </w:numPr>
                  <w:ind w:left="360" w:hanging="360"/>
                  <w:jc w:val="right"/>
                </w:pPr>
              </w:pPrChange>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63" w:author="Ngọc Mạnh Lưu" w:date="2015-12-13T23:56:00Z">
                <w:pPr>
                  <w:pStyle w:val="comment"/>
                  <w:numPr>
                    <w:numId w:val="129"/>
                  </w:numPr>
                  <w:ind w:left="360" w:hanging="360"/>
                  <w:jc w:val="right"/>
                </w:pPr>
              </w:pPrChange>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64" w:author="Ngọc Mạnh Lưu" w:date="2015-12-13T23:56:00Z">
                <w:pPr>
                  <w:pStyle w:val="comment"/>
                  <w:numPr>
                    <w:numId w:val="129"/>
                  </w:numPr>
                  <w:ind w:left="360" w:hanging="360"/>
                  <w:jc w:val="right"/>
                </w:pPr>
              </w:pPrChange>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65" w:author="Ngọc Mạnh Lưu" w:date="2015-12-13T23:56:00Z">
                <w:pPr>
                  <w:pStyle w:val="comment"/>
                  <w:numPr>
                    <w:numId w:val="129"/>
                  </w:numPr>
                  <w:ind w:left="360" w:hanging="360"/>
                  <w:jc w:val="right"/>
                </w:pPr>
              </w:pPrChange>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66" w:author="Ngọc Mạnh Lưu" w:date="2015-12-13T23:56:00Z">
                <w:pPr>
                  <w:pStyle w:val="comment"/>
                  <w:numPr>
                    <w:numId w:val="129"/>
                  </w:numPr>
                  <w:ind w:left="360" w:hanging="360"/>
                  <w:jc w:val="right"/>
                </w:pPr>
              </w:pPrChange>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67" w:author="Ngọc Mạnh Lưu" w:date="2015-12-13T23:56:00Z">
                <w:pPr>
                  <w:pStyle w:val="comment"/>
                  <w:numPr>
                    <w:numId w:val="129"/>
                  </w:numPr>
                  <w:ind w:left="360" w:hanging="360"/>
                  <w:jc w:val="right"/>
                </w:pPr>
              </w:pPrChange>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68" w:author="Ngọc Mạnh Lưu" w:date="2015-12-13T23:56:00Z">
                <w:pPr>
                  <w:pStyle w:val="comment"/>
                  <w:numPr>
                    <w:numId w:val="129"/>
                  </w:numPr>
                  <w:ind w:left="360" w:hanging="360"/>
                  <w:jc w:val="right"/>
                </w:pPr>
              </w:pPrChange>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69" w:author="Ngọc Mạnh Lưu" w:date="2015-12-13T23:56:00Z">
                <w:pPr>
                  <w:pStyle w:val="comment"/>
                  <w:numPr>
                    <w:numId w:val="129"/>
                  </w:numPr>
                  <w:ind w:left="360" w:hanging="360"/>
                  <w:jc w:val="right"/>
                </w:pPr>
              </w:pPrChange>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70" w:author="Ngọc Mạnh Lưu" w:date="2015-12-13T23:56:00Z">
                <w:pPr>
                  <w:pStyle w:val="comment"/>
                  <w:numPr>
                    <w:numId w:val="129"/>
                  </w:numPr>
                  <w:ind w:left="360" w:hanging="360"/>
                  <w:jc w:val="right"/>
                </w:pPr>
              </w:pPrChange>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71" w:author="Ngọc Mạnh Lưu" w:date="2015-12-13T23:56:00Z">
                <w:pPr>
                  <w:pStyle w:val="comment"/>
                  <w:numPr>
                    <w:numId w:val="129"/>
                  </w:numPr>
                  <w:ind w:left="360" w:hanging="360"/>
                  <w:jc w:val="right"/>
                </w:pPr>
              </w:pPrChange>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72" w:author="Ngọc Mạnh Lưu" w:date="2015-12-13T23:56:00Z">
                <w:pPr>
                  <w:pStyle w:val="comment"/>
                  <w:numPr>
                    <w:numId w:val="129"/>
                  </w:numPr>
                  <w:ind w:left="360" w:hanging="360"/>
                  <w:jc w:val="right"/>
                </w:pPr>
              </w:pPrChange>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73" w:author="Ngọc Mạnh Lưu" w:date="2015-12-13T23:56:00Z">
                <w:pPr>
                  <w:pStyle w:val="comment"/>
                  <w:numPr>
                    <w:numId w:val="129"/>
                  </w:numPr>
                  <w:ind w:left="360" w:hanging="360"/>
                  <w:jc w:val="right"/>
                </w:pPr>
              </w:pPrChange>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74" w:author="Ngọc Mạnh Lưu" w:date="2015-12-13T23:56:00Z">
                <w:pPr>
                  <w:pStyle w:val="comment"/>
                  <w:numPr>
                    <w:numId w:val="129"/>
                  </w:numPr>
                  <w:ind w:left="360" w:hanging="360"/>
                  <w:jc w:val="right"/>
                </w:pPr>
              </w:pPrChange>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75" w:author="Ngọc Mạnh Lưu" w:date="2015-12-13T23:56:00Z">
                <w:pPr>
                  <w:pStyle w:val="comment"/>
                  <w:numPr>
                    <w:numId w:val="129"/>
                  </w:numPr>
                  <w:ind w:left="360" w:hanging="360"/>
                  <w:jc w:val="right"/>
                </w:pPr>
              </w:pPrChange>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76" w:author="Ngọc Mạnh Lưu" w:date="2015-12-13T23:56:00Z">
                <w:pPr>
                  <w:pStyle w:val="comment"/>
                  <w:numPr>
                    <w:numId w:val="129"/>
                  </w:numPr>
                  <w:ind w:left="360" w:hanging="360"/>
                  <w:jc w:val="right"/>
                </w:pPr>
              </w:pPrChange>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D77317">
            <w:pPr>
              <w:pStyle w:val="comment"/>
              <w:numPr>
                <w:ilvl w:val="0"/>
                <w:numId w:val="128"/>
              </w:numPr>
              <w:jc w:val="right"/>
              <w:rPr>
                <w:rFonts w:ascii="Times New Roman" w:hAnsi="Times New Roman" w:cs="Times New Roman"/>
                <w:i w:val="0"/>
                <w:color w:val="000000" w:themeColor="text1"/>
                <w:sz w:val="22"/>
                <w:szCs w:val="22"/>
              </w:rPr>
              <w:pPrChange w:id="1077" w:author="Ngọc Mạnh Lưu" w:date="2015-12-13T23:56:00Z">
                <w:pPr>
                  <w:pStyle w:val="comment"/>
                  <w:numPr>
                    <w:numId w:val="129"/>
                  </w:numPr>
                  <w:ind w:left="360" w:hanging="360"/>
                  <w:jc w:val="right"/>
                </w:pPr>
              </w:pPrChange>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D77317">
            <w:pPr>
              <w:pStyle w:val="comment"/>
              <w:numPr>
                <w:ilvl w:val="0"/>
                <w:numId w:val="129"/>
              </w:numPr>
              <w:jc w:val="right"/>
              <w:rPr>
                <w:rFonts w:ascii="Times New Roman" w:hAnsi="Times New Roman" w:cs="Times New Roman"/>
                <w:i w:val="0"/>
                <w:color w:val="000000" w:themeColor="text1"/>
                <w:sz w:val="22"/>
                <w:szCs w:val="22"/>
              </w:rPr>
              <w:pPrChange w:id="1078" w:author="Ngọc Mạnh Lưu" w:date="2015-12-13T23:56:00Z">
                <w:pPr>
                  <w:pStyle w:val="comment"/>
                  <w:numPr>
                    <w:numId w:val="130"/>
                  </w:numPr>
                  <w:ind w:left="360" w:hanging="360"/>
                  <w:jc w:val="right"/>
                </w:pPr>
              </w:pPrChange>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D77317">
            <w:pPr>
              <w:pStyle w:val="comment"/>
              <w:numPr>
                <w:ilvl w:val="0"/>
                <w:numId w:val="129"/>
              </w:numPr>
              <w:jc w:val="right"/>
              <w:rPr>
                <w:rFonts w:ascii="Times New Roman" w:hAnsi="Times New Roman" w:cs="Times New Roman"/>
                <w:i w:val="0"/>
                <w:color w:val="000000" w:themeColor="text1"/>
                <w:sz w:val="22"/>
                <w:szCs w:val="22"/>
              </w:rPr>
              <w:pPrChange w:id="1079" w:author="Ngọc Mạnh Lưu" w:date="2015-12-13T23:56:00Z">
                <w:pPr>
                  <w:pStyle w:val="comment"/>
                  <w:numPr>
                    <w:numId w:val="130"/>
                  </w:numPr>
                  <w:ind w:left="360" w:hanging="360"/>
                  <w:jc w:val="right"/>
                </w:pPr>
              </w:pPrChange>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D77317">
            <w:pPr>
              <w:pStyle w:val="comment"/>
              <w:numPr>
                <w:ilvl w:val="0"/>
                <w:numId w:val="129"/>
              </w:numPr>
              <w:jc w:val="right"/>
              <w:rPr>
                <w:rFonts w:ascii="Times New Roman" w:hAnsi="Times New Roman" w:cs="Times New Roman"/>
                <w:i w:val="0"/>
                <w:color w:val="000000" w:themeColor="text1"/>
                <w:sz w:val="22"/>
                <w:szCs w:val="22"/>
              </w:rPr>
              <w:pPrChange w:id="1080" w:author="Ngọc Mạnh Lưu" w:date="2015-12-13T23:56:00Z">
                <w:pPr>
                  <w:pStyle w:val="comment"/>
                  <w:numPr>
                    <w:numId w:val="130"/>
                  </w:numPr>
                  <w:ind w:left="360" w:hanging="360"/>
                  <w:jc w:val="right"/>
                </w:pPr>
              </w:pPrChange>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D77317">
            <w:pPr>
              <w:pStyle w:val="comment"/>
              <w:numPr>
                <w:ilvl w:val="0"/>
                <w:numId w:val="129"/>
              </w:numPr>
              <w:jc w:val="right"/>
              <w:rPr>
                <w:rFonts w:ascii="Times New Roman" w:hAnsi="Times New Roman" w:cs="Times New Roman"/>
                <w:i w:val="0"/>
                <w:color w:val="000000" w:themeColor="text1"/>
                <w:sz w:val="22"/>
                <w:szCs w:val="22"/>
              </w:rPr>
              <w:pPrChange w:id="1081" w:author="Ngọc Mạnh Lưu" w:date="2015-12-13T23:56:00Z">
                <w:pPr>
                  <w:pStyle w:val="comment"/>
                  <w:numPr>
                    <w:numId w:val="130"/>
                  </w:numPr>
                  <w:ind w:left="360" w:hanging="360"/>
                  <w:jc w:val="right"/>
                </w:pPr>
              </w:pPrChange>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D77317">
            <w:pPr>
              <w:pStyle w:val="comment"/>
              <w:numPr>
                <w:ilvl w:val="0"/>
                <w:numId w:val="129"/>
              </w:numPr>
              <w:jc w:val="right"/>
              <w:rPr>
                <w:rFonts w:ascii="Times New Roman" w:hAnsi="Times New Roman" w:cs="Times New Roman"/>
                <w:i w:val="0"/>
                <w:color w:val="000000" w:themeColor="text1"/>
                <w:sz w:val="22"/>
                <w:szCs w:val="22"/>
              </w:rPr>
              <w:pPrChange w:id="1082" w:author="Ngọc Mạnh Lưu" w:date="2015-12-13T23:56:00Z">
                <w:pPr>
                  <w:pStyle w:val="comment"/>
                  <w:numPr>
                    <w:numId w:val="130"/>
                  </w:numPr>
                  <w:ind w:left="360" w:hanging="360"/>
                  <w:jc w:val="right"/>
                </w:pPr>
              </w:pPrChange>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D77317">
            <w:pPr>
              <w:pStyle w:val="comment"/>
              <w:numPr>
                <w:ilvl w:val="0"/>
                <w:numId w:val="129"/>
              </w:numPr>
              <w:jc w:val="right"/>
              <w:rPr>
                <w:rFonts w:ascii="Times New Roman" w:hAnsi="Times New Roman" w:cs="Times New Roman"/>
                <w:i w:val="0"/>
                <w:color w:val="000000" w:themeColor="text1"/>
                <w:sz w:val="22"/>
                <w:szCs w:val="22"/>
              </w:rPr>
              <w:pPrChange w:id="1083" w:author="Ngọc Mạnh Lưu" w:date="2015-12-13T23:56:00Z">
                <w:pPr>
                  <w:pStyle w:val="comment"/>
                  <w:numPr>
                    <w:numId w:val="130"/>
                  </w:numPr>
                  <w:ind w:left="360" w:hanging="360"/>
                  <w:jc w:val="right"/>
                </w:pPr>
              </w:pPrChange>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D77317">
            <w:pPr>
              <w:pStyle w:val="comment"/>
              <w:numPr>
                <w:ilvl w:val="0"/>
                <w:numId w:val="129"/>
              </w:numPr>
              <w:jc w:val="right"/>
              <w:rPr>
                <w:rFonts w:ascii="Times New Roman" w:hAnsi="Times New Roman" w:cs="Times New Roman"/>
                <w:i w:val="0"/>
                <w:color w:val="000000" w:themeColor="text1"/>
                <w:sz w:val="22"/>
                <w:szCs w:val="22"/>
              </w:rPr>
              <w:pPrChange w:id="1084" w:author="Ngọc Mạnh Lưu" w:date="2015-12-13T23:56:00Z">
                <w:pPr>
                  <w:pStyle w:val="comment"/>
                  <w:numPr>
                    <w:numId w:val="130"/>
                  </w:numPr>
                  <w:ind w:left="360" w:hanging="360"/>
                  <w:jc w:val="right"/>
                </w:pPr>
              </w:pPrChange>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D77317">
            <w:pPr>
              <w:pStyle w:val="comment"/>
              <w:numPr>
                <w:ilvl w:val="0"/>
                <w:numId w:val="129"/>
              </w:numPr>
              <w:jc w:val="right"/>
              <w:rPr>
                <w:rFonts w:ascii="Times New Roman" w:hAnsi="Times New Roman" w:cs="Times New Roman"/>
                <w:i w:val="0"/>
                <w:color w:val="000000" w:themeColor="text1"/>
                <w:sz w:val="22"/>
                <w:szCs w:val="22"/>
              </w:rPr>
              <w:pPrChange w:id="1085" w:author="Ngọc Mạnh Lưu" w:date="2015-12-13T23:56:00Z">
                <w:pPr>
                  <w:pStyle w:val="comment"/>
                  <w:numPr>
                    <w:numId w:val="130"/>
                  </w:numPr>
                  <w:ind w:left="360" w:hanging="360"/>
                  <w:jc w:val="right"/>
                </w:pPr>
              </w:pPrChange>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D77317">
            <w:pPr>
              <w:pStyle w:val="comment"/>
              <w:numPr>
                <w:ilvl w:val="0"/>
                <w:numId w:val="129"/>
              </w:numPr>
              <w:jc w:val="right"/>
              <w:rPr>
                <w:rFonts w:ascii="Times New Roman" w:hAnsi="Times New Roman" w:cs="Times New Roman"/>
                <w:i w:val="0"/>
                <w:color w:val="000000" w:themeColor="text1"/>
                <w:sz w:val="22"/>
                <w:szCs w:val="22"/>
              </w:rPr>
              <w:pPrChange w:id="1086" w:author="Ngọc Mạnh Lưu" w:date="2015-12-13T23:56:00Z">
                <w:pPr>
                  <w:pStyle w:val="comment"/>
                  <w:numPr>
                    <w:numId w:val="130"/>
                  </w:numPr>
                  <w:ind w:left="360" w:hanging="360"/>
                  <w:jc w:val="right"/>
                </w:pPr>
              </w:pPrChange>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D77317">
            <w:pPr>
              <w:pStyle w:val="comment"/>
              <w:numPr>
                <w:ilvl w:val="0"/>
                <w:numId w:val="132"/>
              </w:numPr>
              <w:jc w:val="right"/>
              <w:rPr>
                <w:rFonts w:ascii="Times New Roman" w:hAnsi="Times New Roman" w:cs="Times New Roman"/>
                <w:i w:val="0"/>
                <w:color w:val="000000" w:themeColor="text1"/>
                <w:sz w:val="22"/>
                <w:szCs w:val="22"/>
              </w:rPr>
              <w:pPrChange w:id="1087" w:author="Ngọc Mạnh Lưu" w:date="2015-12-13T23:56:00Z">
                <w:pPr>
                  <w:pStyle w:val="comment"/>
                  <w:numPr>
                    <w:numId w:val="133"/>
                  </w:numPr>
                  <w:ind w:left="480" w:hanging="390"/>
                  <w:jc w:val="right"/>
                </w:pPr>
              </w:pPrChange>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D77317">
            <w:pPr>
              <w:pStyle w:val="comment"/>
              <w:numPr>
                <w:ilvl w:val="0"/>
                <w:numId w:val="132"/>
              </w:numPr>
              <w:jc w:val="right"/>
              <w:rPr>
                <w:rFonts w:ascii="Times New Roman" w:hAnsi="Times New Roman" w:cs="Times New Roman"/>
                <w:i w:val="0"/>
                <w:color w:val="000000" w:themeColor="text1"/>
                <w:sz w:val="22"/>
                <w:szCs w:val="22"/>
              </w:rPr>
              <w:pPrChange w:id="1088" w:author="Ngọc Mạnh Lưu" w:date="2015-12-13T23:56:00Z">
                <w:pPr>
                  <w:pStyle w:val="comment"/>
                  <w:numPr>
                    <w:numId w:val="133"/>
                  </w:numPr>
                  <w:ind w:left="480" w:hanging="390"/>
                  <w:jc w:val="right"/>
                </w:pPr>
              </w:pPrChange>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D77317">
            <w:pPr>
              <w:pStyle w:val="comment"/>
              <w:numPr>
                <w:ilvl w:val="0"/>
                <w:numId w:val="132"/>
              </w:numPr>
              <w:jc w:val="right"/>
              <w:rPr>
                <w:rFonts w:ascii="Times New Roman" w:hAnsi="Times New Roman" w:cs="Times New Roman"/>
                <w:i w:val="0"/>
                <w:color w:val="000000" w:themeColor="text1"/>
                <w:sz w:val="22"/>
                <w:szCs w:val="22"/>
              </w:rPr>
              <w:pPrChange w:id="1089" w:author="Ngọc Mạnh Lưu" w:date="2015-12-13T23:56:00Z">
                <w:pPr>
                  <w:pStyle w:val="comment"/>
                  <w:numPr>
                    <w:numId w:val="133"/>
                  </w:numPr>
                  <w:ind w:left="480" w:hanging="390"/>
                  <w:jc w:val="right"/>
                </w:pPr>
              </w:pPrChange>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D77317">
            <w:pPr>
              <w:pStyle w:val="comment"/>
              <w:numPr>
                <w:ilvl w:val="0"/>
                <w:numId w:val="132"/>
              </w:numPr>
              <w:jc w:val="right"/>
              <w:rPr>
                <w:rFonts w:ascii="Times New Roman" w:hAnsi="Times New Roman" w:cs="Times New Roman"/>
                <w:i w:val="0"/>
                <w:color w:val="000000" w:themeColor="text1"/>
                <w:sz w:val="22"/>
                <w:szCs w:val="22"/>
              </w:rPr>
              <w:pPrChange w:id="1090" w:author="Ngọc Mạnh Lưu" w:date="2015-12-13T23:56:00Z">
                <w:pPr>
                  <w:pStyle w:val="comment"/>
                  <w:numPr>
                    <w:numId w:val="133"/>
                  </w:numPr>
                  <w:ind w:left="480" w:hanging="390"/>
                  <w:jc w:val="right"/>
                </w:pPr>
              </w:pPrChange>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D77317">
            <w:pPr>
              <w:pStyle w:val="comment"/>
              <w:numPr>
                <w:ilvl w:val="0"/>
                <w:numId w:val="132"/>
              </w:numPr>
              <w:jc w:val="right"/>
              <w:rPr>
                <w:rFonts w:ascii="Times New Roman" w:hAnsi="Times New Roman" w:cs="Times New Roman"/>
                <w:i w:val="0"/>
                <w:color w:val="000000" w:themeColor="text1"/>
                <w:sz w:val="22"/>
                <w:szCs w:val="22"/>
              </w:rPr>
              <w:pPrChange w:id="1091" w:author="Ngọc Mạnh Lưu" w:date="2015-12-13T23:56:00Z">
                <w:pPr>
                  <w:pStyle w:val="comment"/>
                  <w:numPr>
                    <w:numId w:val="133"/>
                  </w:numPr>
                  <w:ind w:left="480" w:hanging="390"/>
                  <w:jc w:val="right"/>
                </w:pPr>
              </w:pPrChange>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D77317">
            <w:pPr>
              <w:pStyle w:val="comment"/>
              <w:numPr>
                <w:ilvl w:val="0"/>
                <w:numId w:val="132"/>
              </w:numPr>
              <w:jc w:val="right"/>
              <w:rPr>
                <w:rFonts w:ascii="Times New Roman" w:hAnsi="Times New Roman" w:cs="Times New Roman"/>
                <w:i w:val="0"/>
                <w:color w:val="000000" w:themeColor="text1"/>
                <w:sz w:val="22"/>
                <w:szCs w:val="22"/>
              </w:rPr>
              <w:pPrChange w:id="1092" w:author="Ngọc Mạnh Lưu" w:date="2015-12-13T23:56:00Z">
                <w:pPr>
                  <w:pStyle w:val="comment"/>
                  <w:numPr>
                    <w:numId w:val="133"/>
                  </w:numPr>
                  <w:ind w:left="480" w:hanging="390"/>
                  <w:jc w:val="right"/>
                </w:pPr>
              </w:pPrChange>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D77317">
            <w:pPr>
              <w:pStyle w:val="comment"/>
              <w:numPr>
                <w:ilvl w:val="0"/>
                <w:numId w:val="132"/>
              </w:numPr>
              <w:jc w:val="right"/>
              <w:rPr>
                <w:rFonts w:ascii="Times New Roman" w:hAnsi="Times New Roman" w:cs="Times New Roman"/>
                <w:i w:val="0"/>
                <w:color w:val="000000" w:themeColor="text1"/>
                <w:sz w:val="22"/>
                <w:szCs w:val="22"/>
              </w:rPr>
              <w:pPrChange w:id="1093" w:author="Ngọc Mạnh Lưu" w:date="2015-12-13T23:56:00Z">
                <w:pPr>
                  <w:pStyle w:val="comment"/>
                  <w:numPr>
                    <w:numId w:val="133"/>
                  </w:numPr>
                  <w:ind w:left="480" w:hanging="390"/>
                  <w:jc w:val="right"/>
                </w:pPr>
              </w:pPrChange>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D77317">
            <w:pPr>
              <w:pStyle w:val="comment"/>
              <w:numPr>
                <w:ilvl w:val="0"/>
                <w:numId w:val="130"/>
              </w:numPr>
              <w:jc w:val="right"/>
              <w:rPr>
                <w:rFonts w:ascii="Times New Roman" w:hAnsi="Times New Roman" w:cs="Times New Roman"/>
                <w:i w:val="0"/>
                <w:color w:val="000000" w:themeColor="text1"/>
                <w:sz w:val="22"/>
                <w:szCs w:val="22"/>
              </w:rPr>
              <w:pPrChange w:id="1094" w:author="Ngọc Mạnh Lưu" w:date="2015-12-13T23:56:00Z">
                <w:pPr>
                  <w:pStyle w:val="comment"/>
                  <w:numPr>
                    <w:numId w:val="131"/>
                  </w:numPr>
                  <w:ind w:left="360" w:hanging="360"/>
                  <w:jc w:val="right"/>
                </w:pPr>
              </w:pPrChange>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D77317">
            <w:pPr>
              <w:pStyle w:val="comment"/>
              <w:numPr>
                <w:ilvl w:val="0"/>
                <w:numId w:val="130"/>
              </w:numPr>
              <w:jc w:val="right"/>
              <w:rPr>
                <w:rFonts w:ascii="Times New Roman" w:hAnsi="Times New Roman" w:cs="Times New Roman"/>
                <w:i w:val="0"/>
                <w:color w:val="000000" w:themeColor="text1"/>
                <w:sz w:val="22"/>
                <w:szCs w:val="22"/>
              </w:rPr>
              <w:pPrChange w:id="1095" w:author="Ngọc Mạnh Lưu" w:date="2015-12-13T23:56:00Z">
                <w:pPr>
                  <w:pStyle w:val="comment"/>
                  <w:numPr>
                    <w:numId w:val="131"/>
                  </w:numPr>
                  <w:ind w:left="360" w:hanging="360"/>
                  <w:jc w:val="right"/>
                </w:pPr>
              </w:pPrChange>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D77317">
            <w:pPr>
              <w:pStyle w:val="comment"/>
              <w:numPr>
                <w:ilvl w:val="0"/>
                <w:numId w:val="130"/>
              </w:numPr>
              <w:jc w:val="right"/>
              <w:rPr>
                <w:rFonts w:ascii="Times New Roman" w:hAnsi="Times New Roman" w:cs="Times New Roman"/>
                <w:i w:val="0"/>
                <w:color w:val="000000" w:themeColor="text1"/>
                <w:sz w:val="22"/>
                <w:szCs w:val="22"/>
              </w:rPr>
              <w:pPrChange w:id="1096" w:author="Ngọc Mạnh Lưu" w:date="2015-12-13T23:56:00Z">
                <w:pPr>
                  <w:pStyle w:val="comment"/>
                  <w:numPr>
                    <w:numId w:val="131"/>
                  </w:numPr>
                  <w:ind w:left="360" w:hanging="360"/>
                  <w:jc w:val="right"/>
                </w:pPr>
              </w:pPrChange>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D77317">
            <w:pPr>
              <w:pStyle w:val="comment"/>
              <w:numPr>
                <w:ilvl w:val="0"/>
                <w:numId w:val="131"/>
              </w:numPr>
              <w:jc w:val="right"/>
              <w:rPr>
                <w:rFonts w:ascii="Times New Roman" w:hAnsi="Times New Roman" w:cs="Times New Roman"/>
                <w:i w:val="0"/>
                <w:color w:val="000000" w:themeColor="text1"/>
                <w:sz w:val="22"/>
                <w:szCs w:val="22"/>
              </w:rPr>
              <w:pPrChange w:id="1097" w:author="Ngọc Mạnh Lưu" w:date="2015-12-13T23:56:00Z">
                <w:pPr>
                  <w:pStyle w:val="comment"/>
                  <w:numPr>
                    <w:numId w:val="132"/>
                  </w:numPr>
                  <w:ind w:left="360" w:hanging="360"/>
                  <w:jc w:val="right"/>
                </w:pPr>
              </w:pPrChange>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D77317">
            <w:pPr>
              <w:pStyle w:val="comment"/>
              <w:numPr>
                <w:ilvl w:val="0"/>
                <w:numId w:val="131"/>
              </w:numPr>
              <w:jc w:val="right"/>
              <w:rPr>
                <w:rFonts w:ascii="Times New Roman" w:hAnsi="Times New Roman" w:cs="Times New Roman"/>
                <w:i w:val="0"/>
                <w:color w:val="000000" w:themeColor="text1"/>
                <w:sz w:val="22"/>
                <w:szCs w:val="22"/>
              </w:rPr>
              <w:pPrChange w:id="1098" w:author="Ngọc Mạnh Lưu" w:date="2015-12-13T23:56:00Z">
                <w:pPr>
                  <w:pStyle w:val="comment"/>
                  <w:numPr>
                    <w:numId w:val="132"/>
                  </w:numPr>
                  <w:ind w:left="360" w:hanging="360"/>
                  <w:jc w:val="right"/>
                </w:pPr>
              </w:pPrChange>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D77317">
            <w:pPr>
              <w:pStyle w:val="comment"/>
              <w:numPr>
                <w:ilvl w:val="0"/>
                <w:numId w:val="131"/>
              </w:numPr>
              <w:jc w:val="right"/>
              <w:rPr>
                <w:rFonts w:ascii="Times New Roman" w:hAnsi="Times New Roman" w:cs="Times New Roman"/>
                <w:i w:val="0"/>
                <w:color w:val="000000" w:themeColor="text1"/>
                <w:sz w:val="22"/>
                <w:szCs w:val="22"/>
              </w:rPr>
              <w:pPrChange w:id="1099" w:author="Ngọc Mạnh Lưu" w:date="2015-12-13T23:56:00Z">
                <w:pPr>
                  <w:pStyle w:val="comment"/>
                  <w:numPr>
                    <w:numId w:val="132"/>
                  </w:numPr>
                  <w:ind w:left="360" w:hanging="360"/>
                  <w:jc w:val="right"/>
                </w:pPr>
              </w:pPrChange>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D77317">
            <w:pPr>
              <w:pStyle w:val="comment"/>
              <w:numPr>
                <w:ilvl w:val="0"/>
                <w:numId w:val="131"/>
              </w:numPr>
              <w:jc w:val="right"/>
              <w:rPr>
                <w:rFonts w:ascii="Times New Roman" w:hAnsi="Times New Roman" w:cs="Times New Roman"/>
                <w:i w:val="0"/>
                <w:color w:val="000000" w:themeColor="text1"/>
                <w:sz w:val="22"/>
                <w:szCs w:val="22"/>
              </w:rPr>
              <w:pPrChange w:id="1100" w:author="Ngọc Mạnh Lưu" w:date="2015-12-13T23:56:00Z">
                <w:pPr>
                  <w:pStyle w:val="comment"/>
                  <w:numPr>
                    <w:numId w:val="132"/>
                  </w:numPr>
                  <w:ind w:left="360" w:hanging="360"/>
                  <w:jc w:val="right"/>
                </w:pPr>
              </w:pPrChange>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D77317">
            <w:pPr>
              <w:pStyle w:val="comment"/>
              <w:numPr>
                <w:ilvl w:val="0"/>
                <w:numId w:val="131"/>
              </w:numPr>
              <w:jc w:val="right"/>
              <w:rPr>
                <w:rFonts w:ascii="Times New Roman" w:hAnsi="Times New Roman" w:cs="Times New Roman"/>
                <w:i w:val="0"/>
                <w:color w:val="000000" w:themeColor="text1"/>
                <w:sz w:val="22"/>
                <w:szCs w:val="22"/>
              </w:rPr>
              <w:pPrChange w:id="1101" w:author="Ngọc Mạnh Lưu" w:date="2015-12-13T23:56:00Z">
                <w:pPr>
                  <w:pStyle w:val="comment"/>
                  <w:numPr>
                    <w:numId w:val="132"/>
                  </w:numPr>
                  <w:ind w:left="360" w:hanging="360"/>
                  <w:jc w:val="right"/>
                </w:pPr>
              </w:pPrChange>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D77317">
            <w:pPr>
              <w:pStyle w:val="comment"/>
              <w:numPr>
                <w:ilvl w:val="0"/>
                <w:numId w:val="131"/>
              </w:numPr>
              <w:jc w:val="right"/>
              <w:rPr>
                <w:rFonts w:ascii="Times New Roman" w:hAnsi="Times New Roman" w:cs="Times New Roman"/>
                <w:i w:val="0"/>
                <w:color w:val="000000" w:themeColor="text1"/>
                <w:sz w:val="22"/>
                <w:szCs w:val="22"/>
              </w:rPr>
              <w:pPrChange w:id="1102" w:author="Ngọc Mạnh Lưu" w:date="2015-12-13T23:56:00Z">
                <w:pPr>
                  <w:pStyle w:val="comment"/>
                  <w:numPr>
                    <w:numId w:val="132"/>
                  </w:numPr>
                  <w:ind w:left="360" w:hanging="360"/>
                  <w:jc w:val="right"/>
                </w:pPr>
              </w:pPrChange>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D77317">
            <w:pPr>
              <w:pStyle w:val="comment"/>
              <w:numPr>
                <w:ilvl w:val="0"/>
                <w:numId w:val="131"/>
              </w:numPr>
              <w:jc w:val="right"/>
              <w:rPr>
                <w:rFonts w:ascii="Times New Roman" w:hAnsi="Times New Roman" w:cs="Times New Roman"/>
                <w:i w:val="0"/>
                <w:color w:val="000000" w:themeColor="text1"/>
                <w:sz w:val="22"/>
                <w:szCs w:val="22"/>
              </w:rPr>
              <w:pPrChange w:id="1103" w:author="Ngọc Mạnh Lưu" w:date="2015-12-13T23:56:00Z">
                <w:pPr>
                  <w:pStyle w:val="comment"/>
                  <w:numPr>
                    <w:numId w:val="132"/>
                  </w:numPr>
                  <w:ind w:left="360" w:hanging="360"/>
                  <w:jc w:val="right"/>
                </w:pPr>
              </w:pPrChange>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D77317">
            <w:pPr>
              <w:pStyle w:val="comment"/>
              <w:numPr>
                <w:ilvl w:val="0"/>
                <w:numId w:val="131"/>
              </w:numPr>
              <w:jc w:val="right"/>
              <w:rPr>
                <w:rFonts w:ascii="Times New Roman" w:hAnsi="Times New Roman" w:cs="Times New Roman"/>
                <w:i w:val="0"/>
                <w:color w:val="000000" w:themeColor="text1"/>
                <w:sz w:val="22"/>
                <w:szCs w:val="22"/>
              </w:rPr>
              <w:pPrChange w:id="1104" w:author="Ngọc Mạnh Lưu" w:date="2015-12-13T23:56:00Z">
                <w:pPr>
                  <w:pStyle w:val="comment"/>
                  <w:numPr>
                    <w:numId w:val="132"/>
                  </w:numPr>
                  <w:ind w:left="360" w:hanging="360"/>
                  <w:jc w:val="right"/>
                </w:pPr>
              </w:pPrChange>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1105" w:name="_Toc436766161"/>
      <w:bookmarkStart w:id="1106" w:name="_Toc437560597"/>
      <w:r>
        <w:lastRenderedPageBreak/>
        <w:t>Function</w:t>
      </w:r>
      <w:bookmarkEnd w:id="1105"/>
      <w:bookmarkEnd w:id="1106"/>
    </w:p>
    <w:p w14:paraId="19192BD2" w14:textId="7E1B2C8D" w:rsidR="00314E18" w:rsidRDefault="00314E18" w:rsidP="00314E18">
      <w:pPr>
        <w:pStyle w:val="Heading4"/>
      </w:pPr>
      <w:bookmarkStart w:id="1107" w:name="_Toc436766162"/>
      <w:r>
        <w:t>Common</w:t>
      </w:r>
      <w:bookmarkEnd w:id="1107"/>
    </w:p>
    <w:p w14:paraId="738925BD" w14:textId="5E5570F6" w:rsidR="00314E18" w:rsidRDefault="00314E18" w:rsidP="00314E18">
      <w:pPr>
        <w:pStyle w:val="Heading5"/>
      </w:pPr>
      <w:bookmarkStart w:id="1108" w:name="_Toc436766163"/>
      <w:r>
        <w:t>Class diagram</w:t>
      </w:r>
      <w:bookmarkEnd w:id="1108"/>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1109" w:name="_Toc436766164"/>
      <w:r>
        <w:t>Sequence diagram</w:t>
      </w:r>
      <w:bookmarkEnd w:id="1109"/>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lastRenderedPageBreak/>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lastRenderedPageBreak/>
        <w:t>Register sequence diagram</w:t>
      </w:r>
    </w:p>
    <w:p w14:paraId="0E294667" w14:textId="77777777" w:rsidR="001F0049" w:rsidRDefault="001F0049" w:rsidP="001F0049">
      <w:pPr>
        <w:pStyle w:val="Heading6"/>
      </w:pPr>
      <w:r>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1110" w:name="_Toc436766165"/>
      <w:r>
        <w:lastRenderedPageBreak/>
        <w:t>Project management</w:t>
      </w:r>
      <w:bookmarkEnd w:id="1110"/>
    </w:p>
    <w:p w14:paraId="4C8334F4" w14:textId="77777777" w:rsidR="001F56E5" w:rsidRDefault="001F56E5" w:rsidP="001F56E5">
      <w:pPr>
        <w:pStyle w:val="Heading5"/>
      </w:pPr>
      <w:bookmarkStart w:id="1111" w:name="_Toc436766166"/>
      <w:r>
        <w:t>Class diagram</w:t>
      </w:r>
      <w:bookmarkEnd w:id="1111"/>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1112" w:name="_Toc436766167"/>
      <w:r>
        <w:lastRenderedPageBreak/>
        <w:t>Sequence diagram</w:t>
      </w:r>
      <w:bookmarkEnd w:id="1112"/>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1113" w:name="_Toc436766168"/>
      <w:r>
        <w:lastRenderedPageBreak/>
        <w:t>Comment</w:t>
      </w:r>
      <w:bookmarkEnd w:id="1113"/>
      <w:r w:rsidRPr="00B11624">
        <w:t xml:space="preserve"> </w:t>
      </w:r>
    </w:p>
    <w:p w14:paraId="496B76D8" w14:textId="77777777" w:rsidR="00293BF3" w:rsidRDefault="00293BF3" w:rsidP="00293BF3">
      <w:pPr>
        <w:pStyle w:val="Heading5"/>
      </w:pPr>
      <w:bookmarkStart w:id="1114" w:name="_Toc436766169"/>
      <w:r>
        <w:t>Class diagram</w:t>
      </w:r>
      <w:bookmarkEnd w:id="1114"/>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1115" w:name="_Toc436766170"/>
      <w:r>
        <w:t>Sequence diagram</w:t>
      </w:r>
      <w:bookmarkEnd w:id="1115"/>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1116" w:name="_Toc436766171"/>
      <w:r>
        <w:t>Message</w:t>
      </w:r>
      <w:bookmarkEnd w:id="1116"/>
    </w:p>
    <w:p w14:paraId="36CC293A" w14:textId="77777777" w:rsidR="003D7B29" w:rsidRDefault="003D7B29" w:rsidP="003D7B29">
      <w:pPr>
        <w:pStyle w:val="Heading5"/>
      </w:pPr>
      <w:bookmarkStart w:id="1117" w:name="_Toc436766172"/>
      <w:r>
        <w:t>Class diagram</w:t>
      </w:r>
      <w:bookmarkEnd w:id="1117"/>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1118" w:name="_Toc436766173"/>
      <w:r>
        <w:lastRenderedPageBreak/>
        <w:t>Sequence diagram</w:t>
      </w:r>
      <w:bookmarkEnd w:id="1118"/>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1119" w:name="_Toc436766174"/>
      <w:r>
        <w:t>User Management</w:t>
      </w:r>
      <w:bookmarkEnd w:id="1119"/>
    </w:p>
    <w:p w14:paraId="63A9264A" w14:textId="77777777" w:rsidR="00DF040A" w:rsidRDefault="00DF040A" w:rsidP="00DF040A">
      <w:pPr>
        <w:pStyle w:val="Heading5"/>
      </w:pPr>
      <w:bookmarkStart w:id="1120" w:name="_Toc436766175"/>
      <w:r>
        <w:t>Class diagram</w:t>
      </w:r>
      <w:bookmarkEnd w:id="1120"/>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1121" w:name="_Toc436766176"/>
      <w:r>
        <w:lastRenderedPageBreak/>
        <w:t>Sequence diagram</w:t>
      </w:r>
      <w:bookmarkEnd w:id="1121"/>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3">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1122" w:name="_Toc436766177"/>
      <w:r>
        <w:t>Report</w:t>
      </w:r>
      <w:r w:rsidRPr="00906289">
        <w:t xml:space="preserve"> </w:t>
      </w:r>
      <w:r>
        <w:t>Management</w:t>
      </w:r>
      <w:bookmarkEnd w:id="1122"/>
    </w:p>
    <w:p w14:paraId="4FE99A95" w14:textId="77777777" w:rsidR="00385D02" w:rsidRDefault="00385D02" w:rsidP="00385D02">
      <w:pPr>
        <w:pStyle w:val="Heading5"/>
      </w:pPr>
      <w:bookmarkStart w:id="1123" w:name="_Toc436766178"/>
      <w:r>
        <w:t>Class diagram</w:t>
      </w:r>
      <w:bookmarkEnd w:id="1123"/>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1124" w:name="_Toc436766179"/>
      <w:r>
        <w:lastRenderedPageBreak/>
        <w:t>Sequence diagram</w:t>
      </w:r>
      <w:bookmarkEnd w:id="1124"/>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1125" w:name="_Toc436766180"/>
      <w:r>
        <w:lastRenderedPageBreak/>
        <w:t>Manage Slide</w:t>
      </w:r>
      <w:bookmarkEnd w:id="1125"/>
      <w:r w:rsidRPr="00247B57">
        <w:t xml:space="preserve"> </w:t>
      </w:r>
    </w:p>
    <w:p w14:paraId="4E7ADCDB" w14:textId="77777777" w:rsidR="001B0D44" w:rsidRDefault="001B0D44" w:rsidP="001B0D44">
      <w:pPr>
        <w:pStyle w:val="Heading5"/>
      </w:pPr>
      <w:bookmarkStart w:id="1126" w:name="_Toc436766181"/>
      <w:r>
        <w:t>Class diagram</w:t>
      </w:r>
      <w:bookmarkEnd w:id="1126"/>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1127" w:name="_Toc436766182"/>
      <w:r>
        <w:t>Sequence diagram</w:t>
      </w:r>
      <w:bookmarkEnd w:id="1127"/>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1128" w:name="_Toc436766183"/>
      <w:r>
        <w:t>Manage Category</w:t>
      </w:r>
      <w:bookmarkEnd w:id="1128"/>
      <w:r w:rsidRPr="00247B57">
        <w:t xml:space="preserve"> </w:t>
      </w:r>
    </w:p>
    <w:p w14:paraId="5C28F610" w14:textId="77777777" w:rsidR="001F4EF0" w:rsidRDefault="001F4EF0" w:rsidP="00EE66D3">
      <w:pPr>
        <w:pStyle w:val="Heading5"/>
      </w:pPr>
      <w:bookmarkStart w:id="1129" w:name="_Toc436766184"/>
      <w:r>
        <w:t>Class diagram</w:t>
      </w:r>
      <w:bookmarkEnd w:id="1129"/>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1130" w:name="_Toc436766185"/>
      <w:r>
        <w:lastRenderedPageBreak/>
        <w:t>Sequence diagram</w:t>
      </w:r>
      <w:bookmarkEnd w:id="1130"/>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1131" w:name="_Toc437560598"/>
      <w:r>
        <w:lastRenderedPageBreak/>
        <w:t>Data design</w:t>
      </w:r>
      <w:bookmarkEnd w:id="1131"/>
    </w:p>
    <w:p w14:paraId="578886AC" w14:textId="77777777" w:rsidR="001F7FBD" w:rsidRDefault="001F7FBD" w:rsidP="001F7FBD">
      <w:pPr>
        <w:pStyle w:val="Heading3"/>
      </w:pPr>
      <w:bookmarkStart w:id="1132" w:name="_Toc427824172"/>
      <w:bookmarkStart w:id="1133" w:name="_Toc436761658"/>
      <w:bookmarkStart w:id="1134" w:name="_Toc437560599"/>
      <w:r w:rsidRPr="00C145C7">
        <w:t>Entity Relationship Diagram</w:t>
      </w:r>
      <w:bookmarkEnd w:id="1132"/>
      <w:bookmarkEnd w:id="1133"/>
      <w:bookmarkEnd w:id="1134"/>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1135" w:name="_Toc436761659"/>
      <w:r w:rsidRPr="009171DC">
        <w:t xml:space="preserve">Entity </w:t>
      </w:r>
      <w:r>
        <w:t>description</w:t>
      </w:r>
      <w:bookmarkEnd w:id="1135"/>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D77317">
            <w:pPr>
              <w:pStyle w:val="ListParagraph"/>
              <w:numPr>
                <w:ilvl w:val="0"/>
                <w:numId w:val="133"/>
              </w:numPr>
              <w:spacing w:before="0" w:after="0" w:line="240" w:lineRule="auto"/>
              <w:jc w:val="left"/>
              <w:pPrChange w:id="1136" w:author="Ngọc Mạnh Lưu" w:date="2015-12-13T23:56:00Z">
                <w:pPr>
                  <w:pStyle w:val="ListParagraph"/>
                  <w:numPr>
                    <w:numId w:val="134"/>
                  </w:numPr>
                  <w:spacing w:before="0" w:after="0" w:line="240" w:lineRule="auto"/>
                  <w:ind w:left="360" w:hanging="360"/>
                  <w:jc w:val="left"/>
                </w:pPr>
              </w:pPrChange>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D77317">
            <w:pPr>
              <w:pStyle w:val="ListParagraph"/>
              <w:numPr>
                <w:ilvl w:val="0"/>
                <w:numId w:val="133"/>
              </w:numPr>
              <w:spacing w:before="0" w:after="0" w:line="240" w:lineRule="auto"/>
              <w:jc w:val="left"/>
              <w:pPrChange w:id="1137" w:author="Ngọc Mạnh Lưu" w:date="2015-12-13T23:56:00Z">
                <w:pPr>
                  <w:pStyle w:val="ListParagraph"/>
                  <w:numPr>
                    <w:numId w:val="134"/>
                  </w:numPr>
                  <w:spacing w:before="0" w:after="0" w:line="240" w:lineRule="auto"/>
                  <w:ind w:left="360" w:hanging="360"/>
                  <w:jc w:val="left"/>
                </w:pPr>
              </w:pPrChange>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D77317">
            <w:pPr>
              <w:pStyle w:val="ListParagraph"/>
              <w:numPr>
                <w:ilvl w:val="0"/>
                <w:numId w:val="133"/>
              </w:numPr>
              <w:spacing w:before="0" w:after="0" w:line="240" w:lineRule="auto"/>
              <w:jc w:val="left"/>
              <w:pPrChange w:id="1138" w:author="Ngọc Mạnh Lưu" w:date="2015-12-13T23:56:00Z">
                <w:pPr>
                  <w:pStyle w:val="ListParagraph"/>
                  <w:numPr>
                    <w:numId w:val="134"/>
                  </w:numPr>
                  <w:spacing w:before="0" w:after="0" w:line="240" w:lineRule="auto"/>
                  <w:ind w:left="360" w:hanging="360"/>
                  <w:jc w:val="left"/>
                </w:pPr>
              </w:pPrChange>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D77317">
            <w:pPr>
              <w:pStyle w:val="ListParagraph"/>
              <w:numPr>
                <w:ilvl w:val="0"/>
                <w:numId w:val="133"/>
              </w:numPr>
              <w:spacing w:before="0" w:after="0" w:line="240" w:lineRule="auto"/>
              <w:jc w:val="left"/>
              <w:pPrChange w:id="1139" w:author="Ngọc Mạnh Lưu" w:date="2015-12-13T23:56:00Z">
                <w:pPr>
                  <w:pStyle w:val="ListParagraph"/>
                  <w:numPr>
                    <w:numId w:val="134"/>
                  </w:numPr>
                  <w:spacing w:before="0" w:after="0" w:line="240" w:lineRule="auto"/>
                  <w:ind w:left="360" w:hanging="360"/>
                  <w:jc w:val="left"/>
                </w:pPr>
              </w:pPrChange>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D77317">
            <w:pPr>
              <w:pStyle w:val="ListParagraph"/>
              <w:numPr>
                <w:ilvl w:val="0"/>
                <w:numId w:val="133"/>
              </w:numPr>
              <w:spacing w:before="0" w:after="0" w:line="240" w:lineRule="auto"/>
              <w:jc w:val="left"/>
              <w:rPr>
                <w:noProof/>
              </w:rPr>
              <w:pPrChange w:id="1140" w:author="Ngọc Mạnh Lưu" w:date="2015-12-13T23:56:00Z">
                <w:pPr>
                  <w:pStyle w:val="ListParagraph"/>
                  <w:numPr>
                    <w:numId w:val="134"/>
                  </w:numPr>
                  <w:spacing w:before="0" w:after="0" w:line="240" w:lineRule="auto"/>
                  <w:ind w:left="360" w:hanging="360"/>
                  <w:jc w:val="left"/>
                </w:pPr>
              </w:pPrChange>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D77317">
            <w:pPr>
              <w:pStyle w:val="ListParagraph"/>
              <w:numPr>
                <w:ilvl w:val="0"/>
                <w:numId w:val="133"/>
              </w:numPr>
              <w:spacing w:before="0" w:after="0" w:line="240" w:lineRule="auto"/>
              <w:jc w:val="left"/>
              <w:rPr>
                <w:noProof/>
              </w:rPr>
              <w:pPrChange w:id="1141" w:author="Ngọc Mạnh Lưu" w:date="2015-12-13T23:56:00Z">
                <w:pPr>
                  <w:pStyle w:val="ListParagraph"/>
                  <w:numPr>
                    <w:numId w:val="134"/>
                  </w:numPr>
                  <w:spacing w:before="0" w:after="0" w:line="240" w:lineRule="auto"/>
                  <w:ind w:left="360" w:hanging="360"/>
                  <w:jc w:val="left"/>
                </w:pPr>
              </w:pPrChange>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D77317">
            <w:pPr>
              <w:pStyle w:val="ListParagraph"/>
              <w:numPr>
                <w:ilvl w:val="0"/>
                <w:numId w:val="133"/>
              </w:numPr>
              <w:spacing w:before="0" w:after="0" w:line="240" w:lineRule="auto"/>
              <w:jc w:val="left"/>
              <w:pPrChange w:id="1142" w:author="Ngọc Mạnh Lưu" w:date="2015-12-13T23:56:00Z">
                <w:pPr>
                  <w:pStyle w:val="ListParagraph"/>
                  <w:numPr>
                    <w:numId w:val="134"/>
                  </w:numPr>
                  <w:spacing w:before="0" w:after="0" w:line="240" w:lineRule="auto"/>
                  <w:ind w:left="360" w:hanging="360"/>
                  <w:jc w:val="left"/>
                </w:pPr>
              </w:pPrChange>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D77317">
            <w:pPr>
              <w:pStyle w:val="ListParagraph"/>
              <w:numPr>
                <w:ilvl w:val="0"/>
                <w:numId w:val="133"/>
              </w:numPr>
              <w:spacing w:before="0" w:after="0" w:line="240" w:lineRule="auto"/>
              <w:jc w:val="left"/>
              <w:pPrChange w:id="1143" w:author="Ngọc Mạnh Lưu" w:date="2015-12-13T23:56:00Z">
                <w:pPr>
                  <w:pStyle w:val="ListParagraph"/>
                  <w:numPr>
                    <w:numId w:val="134"/>
                  </w:numPr>
                  <w:spacing w:before="0" w:after="0" w:line="240" w:lineRule="auto"/>
                  <w:ind w:left="360" w:hanging="360"/>
                  <w:jc w:val="left"/>
                </w:pPr>
              </w:pPrChange>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1144"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1145" w:name="_Toc436761660"/>
      <w:r>
        <w:t>Relationship</w:t>
      </w:r>
      <w:bookmarkEnd w:id="1144"/>
      <w:bookmarkEnd w:id="1145"/>
    </w:p>
    <w:tbl>
      <w:tblPr>
        <w:tblStyle w:val="TableGrid"/>
        <w:tblW w:w="8635" w:type="dxa"/>
        <w:tblLayout w:type="fixed"/>
        <w:tblLook w:val="04A0" w:firstRow="1" w:lastRow="0" w:firstColumn="1" w:lastColumn="0" w:noHBand="0" w:noVBand="1"/>
      </w:tblPr>
      <w:tblGrid>
        <w:gridCol w:w="562"/>
        <w:gridCol w:w="1413"/>
        <w:gridCol w:w="1564"/>
        <w:gridCol w:w="1226"/>
        <w:gridCol w:w="1080"/>
        <w:gridCol w:w="2790"/>
      </w:tblGrid>
      <w:tr w:rsidR="001F7FBD" w14:paraId="4BAC929B" w14:textId="77777777" w:rsidTr="001F7FBD">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79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1F7FBD">
        <w:tc>
          <w:tcPr>
            <w:tcW w:w="562" w:type="dxa"/>
            <w:vAlign w:val="center"/>
          </w:tcPr>
          <w:p w14:paraId="3681148F" w14:textId="77777777" w:rsidR="001F7FBD" w:rsidRPr="00B612EB" w:rsidRDefault="001F7FBD" w:rsidP="00D77317">
            <w:pPr>
              <w:pStyle w:val="ListParagraph"/>
              <w:numPr>
                <w:ilvl w:val="0"/>
                <w:numId w:val="134"/>
              </w:numPr>
              <w:spacing w:before="0" w:after="0" w:line="240" w:lineRule="auto"/>
              <w:jc w:val="left"/>
              <w:pPrChange w:id="1146" w:author="Ngọc Mạnh Lưu" w:date="2015-12-13T23:56:00Z">
                <w:pPr>
                  <w:pStyle w:val="ListParagraph"/>
                  <w:numPr>
                    <w:numId w:val="135"/>
                  </w:numPr>
                  <w:spacing w:before="0" w:after="0" w:line="240" w:lineRule="auto"/>
                  <w:ind w:left="360" w:hanging="360"/>
                  <w:jc w:val="left"/>
                </w:pPr>
              </w:pPrChange>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1F7FBD">
        <w:tc>
          <w:tcPr>
            <w:tcW w:w="562" w:type="dxa"/>
            <w:vAlign w:val="center"/>
          </w:tcPr>
          <w:p w14:paraId="4BFEEA5E" w14:textId="77777777" w:rsidR="001F7FBD" w:rsidRPr="00B612EB" w:rsidRDefault="001F7FBD" w:rsidP="00D77317">
            <w:pPr>
              <w:pStyle w:val="ListParagraph"/>
              <w:numPr>
                <w:ilvl w:val="0"/>
                <w:numId w:val="134"/>
              </w:numPr>
              <w:spacing w:before="0" w:after="0" w:line="240" w:lineRule="auto"/>
              <w:jc w:val="left"/>
              <w:pPrChange w:id="1147" w:author="Ngọc Mạnh Lưu" w:date="2015-12-13T23:56:00Z">
                <w:pPr>
                  <w:pStyle w:val="ListParagraph"/>
                  <w:numPr>
                    <w:numId w:val="135"/>
                  </w:numPr>
                  <w:spacing w:before="0" w:after="0" w:line="240" w:lineRule="auto"/>
                  <w:ind w:left="360" w:hanging="360"/>
                  <w:jc w:val="left"/>
                </w:pPr>
              </w:pPrChange>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79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1F7FBD">
        <w:tc>
          <w:tcPr>
            <w:tcW w:w="562" w:type="dxa"/>
            <w:vAlign w:val="center"/>
          </w:tcPr>
          <w:p w14:paraId="6E181D88" w14:textId="77777777" w:rsidR="001F7FBD" w:rsidRPr="00B612EB" w:rsidRDefault="001F7FBD" w:rsidP="00D77317">
            <w:pPr>
              <w:pStyle w:val="ListParagraph"/>
              <w:numPr>
                <w:ilvl w:val="0"/>
                <w:numId w:val="134"/>
              </w:numPr>
              <w:spacing w:before="0" w:after="0" w:line="240" w:lineRule="auto"/>
              <w:jc w:val="left"/>
              <w:pPrChange w:id="1148" w:author="Ngọc Mạnh Lưu" w:date="2015-12-13T23:56:00Z">
                <w:pPr>
                  <w:pStyle w:val="ListParagraph"/>
                  <w:numPr>
                    <w:numId w:val="135"/>
                  </w:numPr>
                  <w:spacing w:before="0" w:after="0" w:line="240" w:lineRule="auto"/>
                  <w:ind w:left="360" w:hanging="360"/>
                  <w:jc w:val="left"/>
                </w:pPr>
              </w:pPrChange>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79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1F7FBD">
        <w:tc>
          <w:tcPr>
            <w:tcW w:w="562" w:type="dxa"/>
            <w:vAlign w:val="center"/>
          </w:tcPr>
          <w:p w14:paraId="2EEA3B44" w14:textId="77777777" w:rsidR="001F7FBD" w:rsidRPr="00B612EB" w:rsidRDefault="001F7FBD" w:rsidP="00D77317">
            <w:pPr>
              <w:pStyle w:val="ListParagraph"/>
              <w:numPr>
                <w:ilvl w:val="0"/>
                <w:numId w:val="134"/>
              </w:numPr>
              <w:spacing w:before="0" w:after="0" w:line="240" w:lineRule="auto"/>
              <w:jc w:val="left"/>
              <w:pPrChange w:id="1149" w:author="Ngọc Mạnh Lưu" w:date="2015-12-13T23:56:00Z">
                <w:pPr>
                  <w:pStyle w:val="ListParagraph"/>
                  <w:numPr>
                    <w:numId w:val="135"/>
                  </w:numPr>
                  <w:spacing w:before="0" w:after="0" w:line="240" w:lineRule="auto"/>
                  <w:ind w:left="360" w:hanging="360"/>
                  <w:jc w:val="left"/>
                </w:pPr>
              </w:pPrChange>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79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1F7FBD">
        <w:tc>
          <w:tcPr>
            <w:tcW w:w="562" w:type="dxa"/>
            <w:vAlign w:val="center"/>
          </w:tcPr>
          <w:p w14:paraId="1E5E27D3" w14:textId="77777777" w:rsidR="001F7FBD" w:rsidRPr="00B612EB" w:rsidRDefault="001F7FBD" w:rsidP="00D77317">
            <w:pPr>
              <w:pStyle w:val="ListParagraph"/>
              <w:numPr>
                <w:ilvl w:val="0"/>
                <w:numId w:val="134"/>
              </w:numPr>
              <w:spacing w:before="0" w:after="0" w:line="240" w:lineRule="auto"/>
              <w:jc w:val="left"/>
              <w:pPrChange w:id="1150" w:author="Ngọc Mạnh Lưu" w:date="2015-12-13T23:56:00Z">
                <w:pPr>
                  <w:pStyle w:val="ListParagraph"/>
                  <w:numPr>
                    <w:numId w:val="135"/>
                  </w:numPr>
                  <w:spacing w:before="0" w:after="0" w:line="240" w:lineRule="auto"/>
                  <w:ind w:left="360" w:hanging="360"/>
                  <w:jc w:val="left"/>
                </w:pPr>
              </w:pPrChange>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1F7FBD">
        <w:tc>
          <w:tcPr>
            <w:tcW w:w="562" w:type="dxa"/>
            <w:vAlign w:val="center"/>
          </w:tcPr>
          <w:p w14:paraId="16C22C04" w14:textId="77777777" w:rsidR="001F7FBD" w:rsidRPr="00B612EB" w:rsidRDefault="001F7FBD" w:rsidP="00D77317">
            <w:pPr>
              <w:pStyle w:val="ListParagraph"/>
              <w:numPr>
                <w:ilvl w:val="0"/>
                <w:numId w:val="134"/>
              </w:numPr>
              <w:spacing w:before="0" w:after="0" w:line="240" w:lineRule="auto"/>
              <w:jc w:val="left"/>
              <w:pPrChange w:id="1151" w:author="Ngọc Mạnh Lưu" w:date="2015-12-13T23:56:00Z">
                <w:pPr>
                  <w:pStyle w:val="ListParagraph"/>
                  <w:numPr>
                    <w:numId w:val="135"/>
                  </w:numPr>
                  <w:spacing w:before="0" w:after="0" w:line="240" w:lineRule="auto"/>
                  <w:ind w:left="360" w:hanging="360"/>
                  <w:jc w:val="left"/>
                </w:pPr>
              </w:pPrChange>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1F7FBD">
        <w:tc>
          <w:tcPr>
            <w:tcW w:w="562" w:type="dxa"/>
            <w:vAlign w:val="center"/>
          </w:tcPr>
          <w:p w14:paraId="16B6AFCB" w14:textId="77777777" w:rsidR="001F7FBD" w:rsidRPr="00B612EB" w:rsidRDefault="001F7FBD" w:rsidP="00D77317">
            <w:pPr>
              <w:pStyle w:val="ListParagraph"/>
              <w:numPr>
                <w:ilvl w:val="0"/>
                <w:numId w:val="134"/>
              </w:numPr>
              <w:spacing w:before="0" w:after="0" w:line="240" w:lineRule="auto"/>
              <w:jc w:val="left"/>
              <w:pPrChange w:id="1152" w:author="Ngọc Mạnh Lưu" w:date="2015-12-13T23:56:00Z">
                <w:pPr>
                  <w:pStyle w:val="ListParagraph"/>
                  <w:numPr>
                    <w:numId w:val="135"/>
                  </w:numPr>
                  <w:spacing w:before="0" w:after="0" w:line="240" w:lineRule="auto"/>
                  <w:ind w:left="360" w:hanging="360"/>
                  <w:jc w:val="left"/>
                </w:pPr>
              </w:pPrChange>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1F7FBD">
        <w:tc>
          <w:tcPr>
            <w:tcW w:w="562" w:type="dxa"/>
            <w:vAlign w:val="center"/>
          </w:tcPr>
          <w:p w14:paraId="4A6F555B" w14:textId="77777777" w:rsidR="001F7FBD" w:rsidRPr="00B612EB" w:rsidRDefault="001F7FBD" w:rsidP="00D77317">
            <w:pPr>
              <w:pStyle w:val="ListParagraph"/>
              <w:numPr>
                <w:ilvl w:val="0"/>
                <w:numId w:val="134"/>
              </w:numPr>
              <w:spacing w:before="0" w:after="0" w:line="240" w:lineRule="auto"/>
              <w:jc w:val="left"/>
              <w:pPrChange w:id="1153" w:author="Ngọc Mạnh Lưu" w:date="2015-12-13T23:56:00Z">
                <w:pPr>
                  <w:pStyle w:val="ListParagraph"/>
                  <w:numPr>
                    <w:numId w:val="135"/>
                  </w:numPr>
                  <w:spacing w:before="0" w:after="0" w:line="240" w:lineRule="auto"/>
                  <w:ind w:left="360" w:hanging="360"/>
                  <w:jc w:val="left"/>
                </w:pPr>
              </w:pPrChange>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1F7FBD">
        <w:tc>
          <w:tcPr>
            <w:tcW w:w="562" w:type="dxa"/>
            <w:vAlign w:val="center"/>
          </w:tcPr>
          <w:p w14:paraId="1FDB5B44" w14:textId="77777777" w:rsidR="001F7FBD" w:rsidRPr="00B612EB" w:rsidRDefault="001F7FBD" w:rsidP="00D77317">
            <w:pPr>
              <w:pStyle w:val="ListParagraph"/>
              <w:numPr>
                <w:ilvl w:val="0"/>
                <w:numId w:val="134"/>
              </w:numPr>
              <w:spacing w:before="0" w:after="0" w:line="240" w:lineRule="auto"/>
              <w:jc w:val="left"/>
              <w:pPrChange w:id="1154" w:author="Ngọc Mạnh Lưu" w:date="2015-12-13T23:56:00Z">
                <w:pPr>
                  <w:pStyle w:val="ListParagraph"/>
                  <w:numPr>
                    <w:numId w:val="135"/>
                  </w:numPr>
                  <w:spacing w:before="0" w:after="0" w:line="240" w:lineRule="auto"/>
                  <w:ind w:left="360" w:hanging="360"/>
                  <w:jc w:val="left"/>
                </w:pPr>
              </w:pPrChange>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1F7FBD">
        <w:tc>
          <w:tcPr>
            <w:tcW w:w="562" w:type="dxa"/>
            <w:vAlign w:val="center"/>
          </w:tcPr>
          <w:p w14:paraId="4ADB88F2" w14:textId="77777777" w:rsidR="001F7FBD" w:rsidRPr="00B612EB" w:rsidRDefault="001F7FBD" w:rsidP="00D77317">
            <w:pPr>
              <w:pStyle w:val="ListParagraph"/>
              <w:numPr>
                <w:ilvl w:val="0"/>
                <w:numId w:val="134"/>
              </w:numPr>
              <w:spacing w:before="0" w:after="0" w:line="240" w:lineRule="auto"/>
              <w:jc w:val="left"/>
              <w:pPrChange w:id="1155" w:author="Ngọc Mạnh Lưu" w:date="2015-12-13T23:56:00Z">
                <w:pPr>
                  <w:pStyle w:val="ListParagraph"/>
                  <w:numPr>
                    <w:numId w:val="135"/>
                  </w:numPr>
                  <w:spacing w:before="0" w:after="0" w:line="240" w:lineRule="auto"/>
                  <w:ind w:left="360" w:hanging="360"/>
                  <w:jc w:val="left"/>
                </w:pPr>
              </w:pPrChange>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79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1F7FBD">
        <w:tc>
          <w:tcPr>
            <w:tcW w:w="562" w:type="dxa"/>
            <w:vAlign w:val="center"/>
          </w:tcPr>
          <w:p w14:paraId="055F440F" w14:textId="77777777" w:rsidR="001F7FBD" w:rsidRPr="00B612EB" w:rsidRDefault="001F7FBD" w:rsidP="00D77317">
            <w:pPr>
              <w:pStyle w:val="ListParagraph"/>
              <w:numPr>
                <w:ilvl w:val="0"/>
                <w:numId w:val="134"/>
              </w:numPr>
              <w:spacing w:before="0" w:after="0" w:line="240" w:lineRule="auto"/>
              <w:jc w:val="left"/>
              <w:pPrChange w:id="1156" w:author="Ngọc Mạnh Lưu" w:date="2015-12-13T23:56:00Z">
                <w:pPr>
                  <w:pStyle w:val="ListParagraph"/>
                  <w:numPr>
                    <w:numId w:val="135"/>
                  </w:numPr>
                  <w:spacing w:before="0" w:after="0" w:line="240" w:lineRule="auto"/>
                  <w:ind w:left="360" w:hanging="360"/>
                  <w:jc w:val="left"/>
                </w:pPr>
              </w:pPrChange>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79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1F7FBD">
        <w:tc>
          <w:tcPr>
            <w:tcW w:w="562" w:type="dxa"/>
            <w:vAlign w:val="center"/>
          </w:tcPr>
          <w:p w14:paraId="1027F81A" w14:textId="77777777" w:rsidR="001F7FBD" w:rsidRPr="00B612EB" w:rsidRDefault="001F7FBD" w:rsidP="00D77317">
            <w:pPr>
              <w:pStyle w:val="ListParagraph"/>
              <w:numPr>
                <w:ilvl w:val="0"/>
                <w:numId w:val="134"/>
              </w:numPr>
              <w:spacing w:before="0" w:after="0" w:line="240" w:lineRule="auto"/>
              <w:jc w:val="left"/>
              <w:pPrChange w:id="1157" w:author="Ngọc Mạnh Lưu" w:date="2015-12-13T23:56:00Z">
                <w:pPr>
                  <w:pStyle w:val="ListParagraph"/>
                  <w:numPr>
                    <w:numId w:val="135"/>
                  </w:numPr>
                  <w:spacing w:before="0" w:after="0" w:line="240" w:lineRule="auto"/>
                  <w:ind w:left="360" w:hanging="360"/>
                  <w:jc w:val="left"/>
                </w:pPr>
              </w:pPrChange>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1F7FBD">
        <w:tc>
          <w:tcPr>
            <w:tcW w:w="562" w:type="dxa"/>
            <w:vAlign w:val="center"/>
          </w:tcPr>
          <w:p w14:paraId="18347AB5" w14:textId="77777777" w:rsidR="001F7FBD" w:rsidRPr="00B612EB" w:rsidRDefault="001F7FBD" w:rsidP="00D77317">
            <w:pPr>
              <w:pStyle w:val="ListParagraph"/>
              <w:numPr>
                <w:ilvl w:val="0"/>
                <w:numId w:val="134"/>
              </w:numPr>
              <w:spacing w:before="0" w:after="0" w:line="240" w:lineRule="auto"/>
              <w:jc w:val="left"/>
              <w:pPrChange w:id="1158" w:author="Ngọc Mạnh Lưu" w:date="2015-12-13T23:56:00Z">
                <w:pPr>
                  <w:pStyle w:val="ListParagraph"/>
                  <w:numPr>
                    <w:numId w:val="135"/>
                  </w:numPr>
                  <w:spacing w:before="0" w:after="0" w:line="240" w:lineRule="auto"/>
                  <w:ind w:left="360" w:hanging="360"/>
                  <w:jc w:val="left"/>
                </w:pPr>
              </w:pPrChange>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lastRenderedPageBreak/>
        <w:t xml:space="preserve"> </w:t>
      </w:r>
      <w:r w:rsidRPr="00F76F36">
        <w:t>Relationship description</w:t>
      </w:r>
    </w:p>
    <w:p w14:paraId="5A0DA990" w14:textId="5D34C06E" w:rsidR="001F7FBD" w:rsidRDefault="000B5610" w:rsidP="000B5610">
      <w:pPr>
        <w:pStyle w:val="Heading3"/>
      </w:pPr>
      <w:bookmarkStart w:id="1159" w:name="_Toc436761661"/>
      <w:bookmarkStart w:id="1160" w:name="_Toc437560600"/>
      <w:r>
        <w:t>Table Diagram</w:t>
      </w:r>
      <w:bookmarkEnd w:id="1159"/>
      <w:bookmarkEnd w:id="1160"/>
    </w:p>
    <w:p w14:paraId="5D34E2A8" w14:textId="570641BF" w:rsidR="000B5610" w:rsidRDefault="000B5610" w:rsidP="000B5610">
      <w:r>
        <w:rPr>
          <w:noProof/>
        </w:rPr>
        <w:drawing>
          <wp:inline distT="0" distB="0" distL="0" distR="0" wp14:anchorId="26153180" wp14:editId="620742A5">
            <wp:extent cx="5276215" cy="7465844"/>
            <wp:effectExtent l="0" t="0" r="635" b="1905"/>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 design.png"/>
                    <pic:cNvPicPr/>
                  </pic:nvPicPr>
                  <pic:blipFill>
                    <a:blip r:embed="rId112">
                      <a:extLst>
                        <a:ext uri="{28A0092B-C50C-407E-A947-70E740481C1C}">
                          <a14:useLocalDpi xmlns:a14="http://schemas.microsoft.com/office/drawing/2010/main" val="0"/>
                        </a:ext>
                      </a:extLst>
                    </a:blip>
                    <a:stretch>
                      <a:fillRect/>
                    </a:stretch>
                  </pic:blipFill>
                  <pic:spPr>
                    <a:xfrm>
                      <a:off x="0" y="0"/>
                      <a:ext cx="5276215" cy="7465844"/>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1161" w:name="_Toc436761662"/>
      <w:r>
        <w:lastRenderedPageBreak/>
        <w:t>DDL_User table</w:t>
      </w:r>
      <w:bookmarkEnd w:id="1161"/>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D77317">
            <w:pPr>
              <w:pStyle w:val="comment"/>
              <w:numPr>
                <w:ilvl w:val="0"/>
                <w:numId w:val="99"/>
              </w:numPr>
              <w:rPr>
                <w:rFonts w:ascii="Times New Roman" w:hAnsi="Times New Roman" w:cs="Times New Roman"/>
                <w:i w:val="0"/>
                <w:color w:val="000000" w:themeColor="text1"/>
                <w:sz w:val="22"/>
                <w:szCs w:val="22"/>
              </w:rPr>
              <w:pPrChange w:id="1162" w:author="Ngọc Mạnh Lưu" w:date="2015-12-13T23:56:00Z">
                <w:pPr>
                  <w:pStyle w:val="comment"/>
                  <w:numPr>
                    <w:numId w:val="100"/>
                  </w:numPr>
                  <w:ind w:left="360" w:hanging="360"/>
                </w:pPr>
              </w:pPrChange>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D77317">
            <w:pPr>
              <w:pStyle w:val="comment"/>
              <w:numPr>
                <w:ilvl w:val="0"/>
                <w:numId w:val="99"/>
              </w:numPr>
              <w:rPr>
                <w:rFonts w:ascii="Times New Roman" w:hAnsi="Times New Roman" w:cs="Times New Roman"/>
                <w:i w:val="0"/>
                <w:color w:val="000000" w:themeColor="text1"/>
                <w:sz w:val="22"/>
                <w:szCs w:val="22"/>
              </w:rPr>
              <w:pPrChange w:id="1163" w:author="Ngọc Mạnh Lưu" w:date="2015-12-13T23:56:00Z">
                <w:pPr>
                  <w:pStyle w:val="comment"/>
                  <w:numPr>
                    <w:numId w:val="100"/>
                  </w:numPr>
                  <w:ind w:left="360" w:hanging="360"/>
                </w:pPr>
              </w:pPrChange>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D77317">
            <w:pPr>
              <w:pStyle w:val="comment"/>
              <w:numPr>
                <w:ilvl w:val="0"/>
                <w:numId w:val="99"/>
              </w:numPr>
              <w:rPr>
                <w:rFonts w:ascii="Times New Roman" w:hAnsi="Times New Roman" w:cs="Times New Roman"/>
                <w:i w:val="0"/>
                <w:color w:val="000000" w:themeColor="text1"/>
                <w:sz w:val="22"/>
                <w:szCs w:val="22"/>
              </w:rPr>
              <w:pPrChange w:id="1164" w:author="Ngọc Mạnh Lưu" w:date="2015-12-13T23:56:00Z">
                <w:pPr>
                  <w:pStyle w:val="comment"/>
                  <w:numPr>
                    <w:numId w:val="100"/>
                  </w:numPr>
                  <w:ind w:left="360" w:hanging="360"/>
                </w:pPr>
              </w:pPrChange>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D77317">
            <w:pPr>
              <w:pStyle w:val="comment"/>
              <w:numPr>
                <w:ilvl w:val="0"/>
                <w:numId w:val="99"/>
              </w:numPr>
              <w:rPr>
                <w:rFonts w:ascii="Times New Roman" w:hAnsi="Times New Roman" w:cs="Times New Roman"/>
                <w:i w:val="0"/>
                <w:color w:val="000000" w:themeColor="text1"/>
                <w:sz w:val="22"/>
                <w:szCs w:val="22"/>
              </w:rPr>
              <w:pPrChange w:id="1165" w:author="Ngọc Mạnh Lưu" w:date="2015-12-13T23:56:00Z">
                <w:pPr>
                  <w:pStyle w:val="comment"/>
                  <w:numPr>
                    <w:numId w:val="100"/>
                  </w:numPr>
                  <w:ind w:left="360" w:hanging="360"/>
                </w:pPr>
              </w:pPrChange>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D77317">
            <w:pPr>
              <w:pStyle w:val="comment"/>
              <w:numPr>
                <w:ilvl w:val="0"/>
                <w:numId w:val="99"/>
              </w:numPr>
              <w:rPr>
                <w:rFonts w:ascii="Times New Roman" w:hAnsi="Times New Roman" w:cs="Times New Roman"/>
                <w:i w:val="0"/>
                <w:color w:val="000000" w:themeColor="text1"/>
                <w:sz w:val="22"/>
                <w:szCs w:val="22"/>
              </w:rPr>
              <w:pPrChange w:id="1166" w:author="Ngọc Mạnh Lưu" w:date="2015-12-13T23:56:00Z">
                <w:pPr>
                  <w:pStyle w:val="comment"/>
                  <w:numPr>
                    <w:numId w:val="100"/>
                  </w:numPr>
                  <w:ind w:left="360" w:hanging="360"/>
                </w:pPr>
              </w:pPrChange>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D77317">
            <w:pPr>
              <w:pStyle w:val="comment"/>
              <w:numPr>
                <w:ilvl w:val="0"/>
                <w:numId w:val="99"/>
              </w:numPr>
              <w:rPr>
                <w:rFonts w:ascii="Times New Roman" w:hAnsi="Times New Roman" w:cs="Times New Roman"/>
                <w:i w:val="0"/>
                <w:color w:val="000000" w:themeColor="text1"/>
                <w:sz w:val="22"/>
                <w:szCs w:val="22"/>
              </w:rPr>
              <w:pPrChange w:id="1167" w:author="Ngọc Mạnh Lưu" w:date="2015-12-13T23:56:00Z">
                <w:pPr>
                  <w:pStyle w:val="comment"/>
                  <w:numPr>
                    <w:numId w:val="100"/>
                  </w:numPr>
                  <w:ind w:left="360" w:hanging="360"/>
                </w:pPr>
              </w:pPrChange>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D77317">
            <w:pPr>
              <w:pStyle w:val="comment"/>
              <w:numPr>
                <w:ilvl w:val="0"/>
                <w:numId w:val="99"/>
              </w:numPr>
              <w:rPr>
                <w:rFonts w:ascii="Times New Roman" w:hAnsi="Times New Roman" w:cs="Times New Roman"/>
                <w:i w:val="0"/>
                <w:color w:val="000000" w:themeColor="text1"/>
                <w:sz w:val="22"/>
                <w:szCs w:val="22"/>
              </w:rPr>
              <w:pPrChange w:id="1168" w:author="Ngọc Mạnh Lưu" w:date="2015-12-13T23:56:00Z">
                <w:pPr>
                  <w:pStyle w:val="comment"/>
                  <w:numPr>
                    <w:numId w:val="100"/>
                  </w:numPr>
                  <w:ind w:left="360" w:hanging="360"/>
                </w:pPr>
              </w:pPrChange>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D77317">
            <w:pPr>
              <w:pStyle w:val="comment"/>
              <w:numPr>
                <w:ilvl w:val="0"/>
                <w:numId w:val="99"/>
              </w:numPr>
              <w:rPr>
                <w:rFonts w:ascii="Times New Roman" w:hAnsi="Times New Roman" w:cs="Times New Roman"/>
                <w:i w:val="0"/>
                <w:color w:val="000000" w:themeColor="text1"/>
                <w:sz w:val="22"/>
                <w:szCs w:val="22"/>
              </w:rPr>
              <w:pPrChange w:id="1169" w:author="Ngọc Mạnh Lưu" w:date="2015-12-13T23:56:00Z">
                <w:pPr>
                  <w:pStyle w:val="comment"/>
                  <w:numPr>
                    <w:numId w:val="100"/>
                  </w:numPr>
                  <w:ind w:left="360" w:hanging="360"/>
                </w:pPr>
              </w:pPrChange>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D77317">
            <w:pPr>
              <w:pStyle w:val="comment"/>
              <w:numPr>
                <w:ilvl w:val="0"/>
                <w:numId w:val="99"/>
              </w:numPr>
              <w:rPr>
                <w:rFonts w:ascii="Times New Roman" w:hAnsi="Times New Roman" w:cs="Times New Roman"/>
                <w:i w:val="0"/>
                <w:color w:val="000000" w:themeColor="text1"/>
                <w:sz w:val="22"/>
                <w:szCs w:val="22"/>
              </w:rPr>
              <w:pPrChange w:id="1170" w:author="Ngọc Mạnh Lưu" w:date="2015-12-13T23:56:00Z">
                <w:pPr>
                  <w:pStyle w:val="comment"/>
                  <w:numPr>
                    <w:numId w:val="100"/>
                  </w:numPr>
                  <w:ind w:left="360" w:hanging="360"/>
                </w:pPr>
              </w:pPrChange>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D77317">
            <w:pPr>
              <w:pStyle w:val="comment"/>
              <w:numPr>
                <w:ilvl w:val="0"/>
                <w:numId w:val="99"/>
              </w:numPr>
              <w:rPr>
                <w:rFonts w:ascii="Times New Roman" w:hAnsi="Times New Roman" w:cs="Times New Roman"/>
                <w:i w:val="0"/>
                <w:color w:val="000000" w:themeColor="text1"/>
                <w:sz w:val="22"/>
                <w:szCs w:val="22"/>
              </w:rPr>
              <w:pPrChange w:id="1171" w:author="Ngọc Mạnh Lưu" w:date="2015-12-13T23:56:00Z">
                <w:pPr>
                  <w:pStyle w:val="comment"/>
                  <w:numPr>
                    <w:numId w:val="100"/>
                  </w:numPr>
                  <w:ind w:left="360" w:hanging="360"/>
                </w:pPr>
              </w:pPrChange>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D77317">
            <w:pPr>
              <w:pStyle w:val="comment"/>
              <w:numPr>
                <w:ilvl w:val="0"/>
                <w:numId w:val="99"/>
              </w:numPr>
              <w:rPr>
                <w:rFonts w:ascii="Times New Roman" w:hAnsi="Times New Roman" w:cs="Times New Roman"/>
                <w:i w:val="0"/>
                <w:color w:val="000000" w:themeColor="text1"/>
                <w:sz w:val="22"/>
                <w:szCs w:val="22"/>
              </w:rPr>
              <w:pPrChange w:id="1172" w:author="Ngọc Mạnh Lưu" w:date="2015-12-13T23:56:00Z">
                <w:pPr>
                  <w:pStyle w:val="comment"/>
                  <w:numPr>
                    <w:numId w:val="100"/>
                  </w:numPr>
                  <w:ind w:left="360" w:hanging="360"/>
                </w:pPr>
              </w:pPrChange>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1173" w:name="_Toc436761663"/>
      <w:r>
        <w:t>UserInfo table</w:t>
      </w:r>
      <w:bookmarkEnd w:id="117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D77317">
            <w:pPr>
              <w:pStyle w:val="comment"/>
              <w:numPr>
                <w:ilvl w:val="0"/>
                <w:numId w:val="101"/>
              </w:numPr>
              <w:rPr>
                <w:rFonts w:ascii="Times New Roman" w:hAnsi="Times New Roman" w:cs="Times New Roman"/>
                <w:i w:val="0"/>
                <w:color w:val="000000" w:themeColor="text1"/>
                <w:sz w:val="22"/>
                <w:szCs w:val="22"/>
              </w:rPr>
              <w:pPrChange w:id="1174" w:author="Ngọc Mạnh Lưu" w:date="2015-12-13T23:56:00Z">
                <w:pPr>
                  <w:pStyle w:val="comment"/>
                  <w:numPr>
                    <w:numId w:val="102"/>
                  </w:numPr>
                  <w:ind w:left="360" w:hanging="360"/>
                </w:pPr>
              </w:pPrChange>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D77317">
            <w:pPr>
              <w:pStyle w:val="comment"/>
              <w:numPr>
                <w:ilvl w:val="0"/>
                <w:numId w:val="101"/>
              </w:numPr>
              <w:rPr>
                <w:rFonts w:ascii="Times New Roman" w:hAnsi="Times New Roman" w:cs="Times New Roman"/>
                <w:i w:val="0"/>
                <w:color w:val="000000" w:themeColor="text1"/>
                <w:sz w:val="22"/>
                <w:szCs w:val="22"/>
              </w:rPr>
              <w:pPrChange w:id="1175" w:author="Ngọc Mạnh Lưu" w:date="2015-12-13T23:56:00Z">
                <w:pPr>
                  <w:pStyle w:val="comment"/>
                  <w:numPr>
                    <w:numId w:val="102"/>
                  </w:numPr>
                  <w:ind w:left="360" w:hanging="360"/>
                </w:pPr>
              </w:pPrChange>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D77317">
            <w:pPr>
              <w:pStyle w:val="comment"/>
              <w:numPr>
                <w:ilvl w:val="0"/>
                <w:numId w:val="101"/>
              </w:numPr>
              <w:rPr>
                <w:rFonts w:ascii="Times New Roman" w:hAnsi="Times New Roman" w:cs="Times New Roman"/>
                <w:i w:val="0"/>
                <w:color w:val="000000" w:themeColor="text1"/>
                <w:sz w:val="22"/>
                <w:szCs w:val="22"/>
              </w:rPr>
              <w:pPrChange w:id="1176" w:author="Ngọc Mạnh Lưu" w:date="2015-12-13T23:56:00Z">
                <w:pPr>
                  <w:pStyle w:val="comment"/>
                  <w:numPr>
                    <w:numId w:val="102"/>
                  </w:numPr>
                  <w:ind w:left="360" w:hanging="360"/>
                </w:pPr>
              </w:pPrChange>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D77317">
            <w:pPr>
              <w:pStyle w:val="comment"/>
              <w:numPr>
                <w:ilvl w:val="0"/>
                <w:numId w:val="101"/>
              </w:numPr>
              <w:rPr>
                <w:rFonts w:ascii="Times New Roman" w:hAnsi="Times New Roman" w:cs="Times New Roman"/>
                <w:i w:val="0"/>
                <w:color w:val="000000" w:themeColor="text1"/>
                <w:sz w:val="22"/>
                <w:szCs w:val="22"/>
              </w:rPr>
              <w:pPrChange w:id="1177" w:author="Ngọc Mạnh Lưu" w:date="2015-12-13T23:56:00Z">
                <w:pPr>
                  <w:pStyle w:val="comment"/>
                  <w:numPr>
                    <w:numId w:val="102"/>
                  </w:numPr>
                  <w:ind w:left="360" w:hanging="360"/>
                </w:pPr>
              </w:pPrChange>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D77317">
            <w:pPr>
              <w:pStyle w:val="comment"/>
              <w:numPr>
                <w:ilvl w:val="0"/>
                <w:numId w:val="101"/>
              </w:numPr>
              <w:rPr>
                <w:rFonts w:ascii="Times New Roman" w:hAnsi="Times New Roman" w:cs="Times New Roman"/>
                <w:i w:val="0"/>
                <w:color w:val="000000" w:themeColor="text1"/>
                <w:sz w:val="22"/>
                <w:szCs w:val="22"/>
              </w:rPr>
              <w:pPrChange w:id="1178" w:author="Ngọc Mạnh Lưu" w:date="2015-12-13T23:56:00Z">
                <w:pPr>
                  <w:pStyle w:val="comment"/>
                  <w:numPr>
                    <w:numId w:val="102"/>
                  </w:numPr>
                  <w:ind w:left="360" w:hanging="360"/>
                </w:pPr>
              </w:pPrChange>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D77317">
            <w:pPr>
              <w:pStyle w:val="comment"/>
              <w:numPr>
                <w:ilvl w:val="0"/>
                <w:numId w:val="101"/>
              </w:numPr>
              <w:rPr>
                <w:rFonts w:ascii="Times New Roman" w:hAnsi="Times New Roman" w:cs="Times New Roman"/>
                <w:i w:val="0"/>
                <w:color w:val="000000" w:themeColor="text1"/>
                <w:sz w:val="22"/>
                <w:szCs w:val="22"/>
              </w:rPr>
              <w:pPrChange w:id="1179" w:author="Ngọc Mạnh Lưu" w:date="2015-12-13T23:56:00Z">
                <w:pPr>
                  <w:pStyle w:val="comment"/>
                  <w:numPr>
                    <w:numId w:val="102"/>
                  </w:numPr>
                  <w:ind w:left="360" w:hanging="360"/>
                </w:pPr>
              </w:pPrChange>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D77317">
            <w:pPr>
              <w:pStyle w:val="comment"/>
              <w:numPr>
                <w:ilvl w:val="0"/>
                <w:numId w:val="101"/>
              </w:numPr>
              <w:rPr>
                <w:rFonts w:ascii="Times New Roman" w:hAnsi="Times New Roman" w:cs="Times New Roman"/>
                <w:i w:val="0"/>
                <w:color w:val="000000" w:themeColor="text1"/>
                <w:sz w:val="22"/>
                <w:szCs w:val="22"/>
              </w:rPr>
              <w:pPrChange w:id="1180" w:author="Ngọc Mạnh Lưu" w:date="2015-12-13T23:56:00Z">
                <w:pPr>
                  <w:pStyle w:val="comment"/>
                  <w:numPr>
                    <w:numId w:val="102"/>
                  </w:numPr>
                  <w:ind w:left="360" w:hanging="360"/>
                </w:pPr>
              </w:pPrChange>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D77317">
            <w:pPr>
              <w:pStyle w:val="comment"/>
              <w:numPr>
                <w:ilvl w:val="0"/>
                <w:numId w:val="101"/>
              </w:numPr>
              <w:rPr>
                <w:rFonts w:ascii="Times New Roman" w:hAnsi="Times New Roman" w:cs="Times New Roman"/>
                <w:i w:val="0"/>
                <w:color w:val="000000" w:themeColor="text1"/>
                <w:sz w:val="22"/>
                <w:szCs w:val="22"/>
              </w:rPr>
              <w:pPrChange w:id="1181" w:author="Ngọc Mạnh Lưu" w:date="2015-12-13T23:56:00Z">
                <w:pPr>
                  <w:pStyle w:val="comment"/>
                  <w:numPr>
                    <w:numId w:val="102"/>
                  </w:numPr>
                  <w:ind w:left="360" w:hanging="360"/>
                </w:pPr>
              </w:pPrChange>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D77317">
            <w:pPr>
              <w:pStyle w:val="comment"/>
              <w:numPr>
                <w:ilvl w:val="0"/>
                <w:numId w:val="101"/>
              </w:numPr>
              <w:rPr>
                <w:rFonts w:ascii="Times New Roman" w:hAnsi="Times New Roman" w:cs="Times New Roman"/>
                <w:i w:val="0"/>
                <w:color w:val="000000" w:themeColor="text1"/>
                <w:sz w:val="22"/>
                <w:szCs w:val="22"/>
              </w:rPr>
              <w:pPrChange w:id="1182" w:author="Ngọc Mạnh Lưu" w:date="2015-12-13T23:56:00Z">
                <w:pPr>
                  <w:pStyle w:val="comment"/>
                  <w:numPr>
                    <w:numId w:val="102"/>
                  </w:numPr>
                  <w:ind w:left="360" w:hanging="360"/>
                </w:pPr>
              </w:pPrChange>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D77317">
            <w:pPr>
              <w:pStyle w:val="comment"/>
              <w:numPr>
                <w:ilvl w:val="0"/>
                <w:numId w:val="101"/>
              </w:numPr>
              <w:rPr>
                <w:rFonts w:ascii="Times New Roman" w:hAnsi="Times New Roman" w:cs="Times New Roman"/>
                <w:i w:val="0"/>
                <w:color w:val="000000" w:themeColor="text1"/>
                <w:sz w:val="22"/>
                <w:szCs w:val="22"/>
              </w:rPr>
              <w:pPrChange w:id="1183" w:author="Ngọc Mạnh Lưu" w:date="2015-12-13T23:56:00Z">
                <w:pPr>
                  <w:pStyle w:val="comment"/>
                  <w:numPr>
                    <w:numId w:val="102"/>
                  </w:numPr>
                  <w:ind w:left="360" w:hanging="360"/>
                </w:pPr>
              </w:pPrChange>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D77317">
            <w:pPr>
              <w:pStyle w:val="comment"/>
              <w:numPr>
                <w:ilvl w:val="0"/>
                <w:numId w:val="101"/>
              </w:numPr>
              <w:rPr>
                <w:rFonts w:ascii="Times New Roman" w:hAnsi="Times New Roman" w:cs="Times New Roman"/>
                <w:i w:val="0"/>
                <w:color w:val="000000" w:themeColor="text1"/>
                <w:sz w:val="22"/>
                <w:szCs w:val="22"/>
              </w:rPr>
              <w:pPrChange w:id="1184" w:author="Ngọc Mạnh Lưu" w:date="2015-12-13T23:56:00Z">
                <w:pPr>
                  <w:pStyle w:val="comment"/>
                  <w:numPr>
                    <w:numId w:val="102"/>
                  </w:numPr>
                  <w:ind w:left="360" w:hanging="360"/>
                </w:pPr>
              </w:pPrChange>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1185" w:name="_Toc436761664"/>
      <w:r>
        <w:t>Project table</w:t>
      </w:r>
      <w:bookmarkEnd w:id="118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186" w:author="Ngọc Mạnh Lưu" w:date="2015-12-13T23:56:00Z">
                <w:pPr>
                  <w:pStyle w:val="comment"/>
                  <w:numPr>
                    <w:numId w:val="104"/>
                  </w:numPr>
                  <w:ind w:left="360" w:hanging="360"/>
                </w:pPr>
              </w:pPrChange>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187" w:author="Ngọc Mạnh Lưu" w:date="2015-12-13T23:56:00Z">
                <w:pPr>
                  <w:pStyle w:val="comment"/>
                  <w:numPr>
                    <w:numId w:val="104"/>
                  </w:numPr>
                  <w:ind w:left="360" w:hanging="360"/>
                </w:pPr>
              </w:pPrChange>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188" w:author="Ngọc Mạnh Lưu" w:date="2015-12-13T23:56:00Z">
                <w:pPr>
                  <w:pStyle w:val="comment"/>
                  <w:numPr>
                    <w:numId w:val="104"/>
                  </w:numPr>
                  <w:ind w:left="360" w:hanging="360"/>
                </w:pPr>
              </w:pPrChange>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189" w:author="Ngọc Mạnh Lưu" w:date="2015-12-13T23:56:00Z">
                <w:pPr>
                  <w:pStyle w:val="comment"/>
                  <w:numPr>
                    <w:numId w:val="104"/>
                  </w:numPr>
                  <w:ind w:left="360" w:hanging="360"/>
                </w:pPr>
              </w:pPrChange>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190" w:author="Ngọc Mạnh Lưu" w:date="2015-12-13T23:56:00Z">
                <w:pPr>
                  <w:pStyle w:val="comment"/>
                  <w:numPr>
                    <w:numId w:val="104"/>
                  </w:numPr>
                  <w:ind w:left="360" w:hanging="360"/>
                </w:pPr>
              </w:pPrChange>
            </w:pPr>
          </w:p>
        </w:tc>
        <w:tc>
          <w:tcPr>
            <w:tcW w:w="1701" w:type="dxa"/>
          </w:tcPr>
          <w:p w14:paraId="1ECA750A" w14:textId="1C607BDF" w:rsidR="0019734F" w:rsidRPr="005908E2" w:rsidRDefault="0019734F" w:rsidP="00EC3D3B">
            <w:pPr>
              <w:pStyle w:val="NormalIndent"/>
              <w:spacing w:before="80" w:after="80" w:line="276" w:lineRule="auto"/>
              <w:rPr>
                <w:iCs w:val="0"/>
              </w:rPr>
            </w:pPr>
            <w:r w:rsidRPr="005908E2">
              <w: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191" w:author="Ngọc Mạnh Lưu" w:date="2015-12-13T23:56:00Z">
                <w:pPr>
                  <w:pStyle w:val="comment"/>
                  <w:numPr>
                    <w:numId w:val="104"/>
                  </w:numPr>
                  <w:ind w:left="360" w:hanging="360"/>
                </w:pPr>
              </w:pPrChange>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192" w:author="Ngọc Mạnh Lưu" w:date="2015-12-13T23:56:00Z">
                <w:pPr>
                  <w:pStyle w:val="comment"/>
                  <w:numPr>
                    <w:numId w:val="104"/>
                  </w:numPr>
                  <w:ind w:left="360" w:hanging="360"/>
                </w:pPr>
              </w:pPrChange>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193" w:author="Ngọc Mạnh Lưu" w:date="2015-12-13T23:56:00Z">
                <w:pPr>
                  <w:pStyle w:val="comment"/>
                  <w:numPr>
                    <w:numId w:val="104"/>
                  </w:numPr>
                  <w:ind w:left="360" w:hanging="360"/>
                </w:pPr>
              </w:pPrChange>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194" w:author="Ngọc Mạnh Lưu" w:date="2015-12-13T23:56:00Z">
                <w:pPr>
                  <w:pStyle w:val="comment"/>
                  <w:numPr>
                    <w:numId w:val="104"/>
                  </w:numPr>
                  <w:ind w:left="360" w:hanging="360"/>
                </w:pPr>
              </w:pPrChange>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195" w:author="Ngọc Mạnh Lưu" w:date="2015-12-13T23:56:00Z">
                <w:pPr>
                  <w:pStyle w:val="comment"/>
                  <w:numPr>
                    <w:numId w:val="104"/>
                  </w:numPr>
                  <w:ind w:left="360" w:hanging="360"/>
                </w:pPr>
              </w:pPrChange>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196" w:author="Ngọc Mạnh Lưu" w:date="2015-12-13T23:56:00Z">
                <w:pPr>
                  <w:pStyle w:val="comment"/>
                  <w:numPr>
                    <w:numId w:val="104"/>
                  </w:numPr>
                  <w:ind w:left="360" w:hanging="360"/>
                </w:pPr>
              </w:pPrChange>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197" w:author="Ngọc Mạnh Lưu" w:date="2015-12-13T23:56:00Z">
                <w:pPr>
                  <w:pStyle w:val="comment"/>
                  <w:numPr>
                    <w:numId w:val="104"/>
                  </w:numPr>
                  <w:ind w:left="360" w:hanging="360"/>
                </w:pPr>
              </w:pPrChange>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198" w:author="Ngọc Mạnh Lưu" w:date="2015-12-13T23:56:00Z">
                <w:pPr>
                  <w:pStyle w:val="comment"/>
                  <w:numPr>
                    <w:numId w:val="104"/>
                  </w:numPr>
                  <w:ind w:left="360" w:hanging="360"/>
                </w:pPr>
              </w:pPrChange>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199" w:author="Ngọc Mạnh Lưu" w:date="2015-12-13T23:56:00Z">
                <w:pPr>
                  <w:pStyle w:val="comment"/>
                  <w:numPr>
                    <w:numId w:val="104"/>
                  </w:numPr>
                  <w:ind w:left="360" w:hanging="360"/>
                </w:pPr>
              </w:pPrChange>
            </w:pPr>
          </w:p>
        </w:tc>
        <w:tc>
          <w:tcPr>
            <w:tcW w:w="1701" w:type="dxa"/>
          </w:tcPr>
          <w:p w14:paraId="6499454D" w14:textId="5931D770" w:rsidR="0019734F" w:rsidRPr="005908E2" w:rsidRDefault="0019734F" w:rsidP="00AA4E49">
            <w:pPr>
              <w:pStyle w:val="NormalIndent"/>
              <w:spacing w:before="80" w:after="80" w:line="276" w:lineRule="auto"/>
              <w:rPr>
                <w:iCs w:val="0"/>
              </w:rPr>
            </w:pPr>
            <w:r w:rsidRPr="005908E2">
              <w:t>ExpireDate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200" w:author="Ngọc Mạnh Lưu" w:date="2015-12-13T23:56:00Z">
                <w:pPr>
                  <w:pStyle w:val="comment"/>
                  <w:numPr>
                    <w:numId w:val="104"/>
                  </w:numPr>
                  <w:ind w:left="360" w:hanging="360"/>
                </w:pPr>
              </w:pPrChange>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201" w:author="Ngọc Mạnh Lưu" w:date="2015-12-13T23:56:00Z">
                <w:pPr>
                  <w:pStyle w:val="comment"/>
                  <w:numPr>
                    <w:numId w:val="104"/>
                  </w:numPr>
                  <w:ind w:left="360" w:hanging="360"/>
                </w:pPr>
              </w:pPrChange>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202" w:author="Ngọc Mạnh Lưu" w:date="2015-12-13T23:56:00Z">
                <w:pPr>
                  <w:pStyle w:val="comment"/>
                  <w:numPr>
                    <w:numId w:val="104"/>
                  </w:numPr>
                  <w:ind w:left="360" w:hanging="360"/>
                </w:pPr>
              </w:pPrChange>
            </w:pPr>
          </w:p>
        </w:tc>
        <w:tc>
          <w:tcPr>
            <w:tcW w:w="1701" w:type="dxa"/>
          </w:tcPr>
          <w:p w14:paraId="5E5D5C3B" w14:textId="75633C58" w:rsidR="0019734F" w:rsidRPr="005908E2" w:rsidRDefault="0019734F" w:rsidP="00AA4E49">
            <w:pPr>
              <w:pStyle w:val="NormalIndent"/>
              <w:spacing w:before="80" w:after="80" w:line="276" w:lineRule="auto"/>
              <w:rPr>
                <w:iCs w:val="0"/>
              </w:rPr>
            </w:pPr>
            <w:r w:rsidRPr="005908E2">
              <w:t>Video</w:t>
            </w:r>
            <w:r w:rsidR="0031561E">
              <w:t>Url</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67C8492" w14:textId="77777777" w:rsidTr="0019734F">
        <w:tc>
          <w:tcPr>
            <w:tcW w:w="567" w:type="dxa"/>
          </w:tcPr>
          <w:p w14:paraId="36242E8F"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203" w:author="Ngọc Mạnh Lưu" w:date="2015-12-13T23:56:00Z">
                <w:pPr>
                  <w:pStyle w:val="comment"/>
                  <w:numPr>
                    <w:numId w:val="104"/>
                  </w:numPr>
                  <w:ind w:left="360" w:hanging="360"/>
                </w:pPr>
              </w:pPrChange>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204" w:author="Ngọc Mạnh Lưu" w:date="2015-12-13T23:56:00Z">
                <w:pPr>
                  <w:pStyle w:val="comment"/>
                  <w:numPr>
                    <w:numId w:val="104"/>
                  </w:numPr>
                  <w:ind w:left="360" w:hanging="360"/>
                </w:pPr>
              </w:pPrChange>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205" w:author="Ngọc Mạnh Lưu" w:date="2015-12-13T23:56:00Z">
                <w:pPr>
                  <w:pStyle w:val="comment"/>
                  <w:numPr>
                    <w:numId w:val="104"/>
                  </w:numPr>
                  <w:ind w:left="360" w:hanging="360"/>
                </w:pPr>
              </w:pPrChange>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D77317">
            <w:pPr>
              <w:pStyle w:val="comment"/>
              <w:numPr>
                <w:ilvl w:val="0"/>
                <w:numId w:val="103"/>
              </w:numPr>
              <w:rPr>
                <w:rFonts w:ascii="Times New Roman" w:hAnsi="Times New Roman" w:cs="Times New Roman"/>
                <w:i w:val="0"/>
                <w:color w:val="000000" w:themeColor="text1"/>
                <w:sz w:val="22"/>
                <w:szCs w:val="22"/>
              </w:rPr>
              <w:pPrChange w:id="1206" w:author="Ngọc Mạnh Lưu" w:date="2015-12-13T23:56:00Z">
                <w:pPr>
                  <w:pStyle w:val="comment"/>
                  <w:numPr>
                    <w:numId w:val="104"/>
                  </w:numPr>
                  <w:ind w:left="360" w:hanging="360"/>
                </w:pPr>
              </w:pPrChange>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1207" w:name="_Toc436761665"/>
      <w:r>
        <w:t>Question table</w:t>
      </w:r>
      <w:bookmarkEnd w:id="120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D77317">
            <w:pPr>
              <w:pStyle w:val="comment"/>
              <w:numPr>
                <w:ilvl w:val="0"/>
                <w:numId w:val="212"/>
              </w:numPr>
              <w:jc w:val="right"/>
              <w:rPr>
                <w:rFonts w:ascii="Times New Roman" w:hAnsi="Times New Roman" w:cs="Times New Roman"/>
                <w:i w:val="0"/>
                <w:color w:val="000000" w:themeColor="text1"/>
                <w:sz w:val="22"/>
                <w:szCs w:val="22"/>
              </w:rPr>
              <w:pPrChange w:id="1208" w:author="Ngọc Mạnh Lưu" w:date="2015-12-13T23:56:00Z">
                <w:pPr>
                  <w:pStyle w:val="comment"/>
                  <w:numPr>
                    <w:numId w:val="219"/>
                  </w:numPr>
                  <w:tabs>
                    <w:tab w:val="num" w:pos="360"/>
                  </w:tabs>
                  <w:ind w:left="360" w:hanging="360"/>
                  <w:jc w:val="right"/>
                </w:pPr>
              </w:pPrChange>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D77317">
            <w:pPr>
              <w:pStyle w:val="comment"/>
              <w:numPr>
                <w:ilvl w:val="0"/>
                <w:numId w:val="212"/>
              </w:numPr>
              <w:jc w:val="right"/>
              <w:rPr>
                <w:rFonts w:ascii="Times New Roman" w:hAnsi="Times New Roman" w:cs="Times New Roman"/>
                <w:i w:val="0"/>
                <w:color w:val="000000" w:themeColor="text1"/>
                <w:sz w:val="22"/>
                <w:szCs w:val="22"/>
              </w:rPr>
              <w:pPrChange w:id="1209" w:author="Ngọc Mạnh Lưu" w:date="2015-12-13T23:56:00Z">
                <w:pPr>
                  <w:pStyle w:val="comment"/>
                  <w:numPr>
                    <w:numId w:val="219"/>
                  </w:numPr>
                  <w:tabs>
                    <w:tab w:val="num" w:pos="360"/>
                  </w:tabs>
                  <w:ind w:left="360" w:hanging="360"/>
                  <w:jc w:val="right"/>
                </w:pPr>
              </w:pPrChange>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D77317">
            <w:pPr>
              <w:pStyle w:val="comment"/>
              <w:numPr>
                <w:ilvl w:val="0"/>
                <w:numId w:val="212"/>
              </w:numPr>
              <w:jc w:val="right"/>
              <w:rPr>
                <w:rFonts w:ascii="Times New Roman" w:hAnsi="Times New Roman" w:cs="Times New Roman"/>
                <w:i w:val="0"/>
                <w:color w:val="000000" w:themeColor="text1"/>
                <w:sz w:val="22"/>
                <w:szCs w:val="22"/>
              </w:rPr>
              <w:pPrChange w:id="1210" w:author="Ngọc Mạnh Lưu" w:date="2015-12-13T23:56:00Z">
                <w:pPr>
                  <w:pStyle w:val="comment"/>
                  <w:numPr>
                    <w:numId w:val="219"/>
                  </w:numPr>
                  <w:tabs>
                    <w:tab w:val="num" w:pos="360"/>
                  </w:tabs>
                  <w:ind w:left="360" w:hanging="360"/>
                  <w:jc w:val="right"/>
                </w:pPr>
              </w:pPrChange>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D77317">
            <w:pPr>
              <w:pStyle w:val="comment"/>
              <w:numPr>
                <w:ilvl w:val="0"/>
                <w:numId w:val="212"/>
              </w:numPr>
              <w:jc w:val="both"/>
              <w:rPr>
                <w:rFonts w:ascii="Times New Roman" w:hAnsi="Times New Roman" w:cs="Times New Roman"/>
                <w:i w:val="0"/>
                <w:color w:val="000000" w:themeColor="text1"/>
                <w:sz w:val="22"/>
                <w:szCs w:val="22"/>
              </w:rPr>
              <w:pPrChange w:id="1211" w:author="Ngọc Mạnh Lưu" w:date="2015-12-13T23:56:00Z">
                <w:pPr>
                  <w:pStyle w:val="comment"/>
                  <w:numPr>
                    <w:numId w:val="219"/>
                  </w:numPr>
                  <w:tabs>
                    <w:tab w:val="num" w:pos="360"/>
                  </w:tabs>
                  <w:ind w:left="360" w:hanging="360"/>
                  <w:jc w:val="both"/>
                </w:pPr>
              </w:pPrChange>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D77317">
            <w:pPr>
              <w:pStyle w:val="comment"/>
              <w:numPr>
                <w:ilvl w:val="0"/>
                <w:numId w:val="212"/>
              </w:numPr>
              <w:jc w:val="both"/>
              <w:rPr>
                <w:rFonts w:ascii="Times New Roman" w:hAnsi="Times New Roman" w:cs="Times New Roman"/>
                <w:i w:val="0"/>
                <w:color w:val="000000" w:themeColor="text1"/>
                <w:sz w:val="22"/>
                <w:szCs w:val="22"/>
              </w:rPr>
              <w:pPrChange w:id="1212" w:author="Ngọc Mạnh Lưu" w:date="2015-12-13T23:56:00Z">
                <w:pPr>
                  <w:pStyle w:val="comment"/>
                  <w:numPr>
                    <w:numId w:val="219"/>
                  </w:numPr>
                  <w:tabs>
                    <w:tab w:val="num" w:pos="360"/>
                  </w:tabs>
                  <w:ind w:left="360" w:hanging="360"/>
                  <w:jc w:val="both"/>
                </w:pPr>
              </w:pPrChange>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1213" w:name="_Toc436761666"/>
      <w:r>
        <w:t>Category table</w:t>
      </w:r>
      <w:bookmarkEnd w:id="121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D77317">
            <w:pPr>
              <w:pStyle w:val="comment"/>
              <w:numPr>
                <w:ilvl w:val="0"/>
                <w:numId w:val="213"/>
              </w:numPr>
              <w:jc w:val="right"/>
              <w:rPr>
                <w:rFonts w:ascii="Times New Roman" w:hAnsi="Times New Roman" w:cs="Times New Roman"/>
                <w:i w:val="0"/>
                <w:color w:val="000000" w:themeColor="text1"/>
                <w:sz w:val="22"/>
                <w:szCs w:val="22"/>
              </w:rPr>
              <w:pPrChange w:id="1214" w:author="Ngọc Mạnh Lưu" w:date="2015-12-13T23:56:00Z">
                <w:pPr>
                  <w:pStyle w:val="comment"/>
                  <w:numPr>
                    <w:numId w:val="220"/>
                  </w:numPr>
                  <w:tabs>
                    <w:tab w:val="num" w:pos="360"/>
                  </w:tabs>
                  <w:ind w:left="360" w:hanging="360"/>
                  <w:jc w:val="right"/>
                </w:pPr>
              </w:pPrChange>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D77317">
            <w:pPr>
              <w:pStyle w:val="comment"/>
              <w:numPr>
                <w:ilvl w:val="0"/>
                <w:numId w:val="213"/>
              </w:numPr>
              <w:jc w:val="right"/>
              <w:rPr>
                <w:rFonts w:ascii="Times New Roman" w:hAnsi="Times New Roman" w:cs="Times New Roman"/>
                <w:i w:val="0"/>
                <w:color w:val="000000" w:themeColor="text1"/>
                <w:sz w:val="22"/>
                <w:szCs w:val="22"/>
              </w:rPr>
              <w:pPrChange w:id="1215" w:author="Ngọc Mạnh Lưu" w:date="2015-12-13T23:56:00Z">
                <w:pPr>
                  <w:pStyle w:val="comment"/>
                  <w:numPr>
                    <w:numId w:val="220"/>
                  </w:numPr>
                  <w:tabs>
                    <w:tab w:val="num" w:pos="360"/>
                  </w:tabs>
                  <w:ind w:left="360" w:hanging="360"/>
                  <w:jc w:val="right"/>
                </w:pPr>
              </w:pPrChange>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D77317">
            <w:pPr>
              <w:pStyle w:val="comment"/>
              <w:numPr>
                <w:ilvl w:val="0"/>
                <w:numId w:val="213"/>
              </w:numPr>
              <w:jc w:val="right"/>
              <w:rPr>
                <w:rFonts w:ascii="Times New Roman" w:hAnsi="Times New Roman" w:cs="Times New Roman"/>
                <w:i w:val="0"/>
                <w:color w:val="000000" w:themeColor="text1"/>
                <w:sz w:val="22"/>
                <w:szCs w:val="22"/>
              </w:rPr>
              <w:pPrChange w:id="1216" w:author="Ngọc Mạnh Lưu" w:date="2015-12-13T23:56:00Z">
                <w:pPr>
                  <w:pStyle w:val="comment"/>
                  <w:numPr>
                    <w:numId w:val="220"/>
                  </w:numPr>
                  <w:tabs>
                    <w:tab w:val="num" w:pos="360"/>
                  </w:tabs>
                  <w:ind w:left="360" w:hanging="360"/>
                  <w:jc w:val="right"/>
                </w:pPr>
              </w:pPrChange>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D77317">
            <w:pPr>
              <w:pStyle w:val="comment"/>
              <w:numPr>
                <w:ilvl w:val="0"/>
                <w:numId w:val="213"/>
              </w:numPr>
              <w:jc w:val="both"/>
              <w:rPr>
                <w:rFonts w:ascii="Times New Roman" w:hAnsi="Times New Roman" w:cs="Times New Roman"/>
                <w:i w:val="0"/>
                <w:color w:val="000000" w:themeColor="text1"/>
                <w:sz w:val="22"/>
                <w:szCs w:val="22"/>
              </w:rPr>
              <w:pPrChange w:id="1217" w:author="Ngọc Mạnh Lưu" w:date="2015-12-13T23:56:00Z">
                <w:pPr>
                  <w:pStyle w:val="comment"/>
                  <w:numPr>
                    <w:numId w:val="220"/>
                  </w:numPr>
                  <w:tabs>
                    <w:tab w:val="num" w:pos="360"/>
                  </w:tabs>
                  <w:ind w:left="360" w:hanging="360"/>
                  <w:jc w:val="both"/>
                </w:pPr>
              </w:pPrChange>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1218" w:name="_Toc436761667"/>
      <w:r>
        <w:t>UpdateLog table</w:t>
      </w:r>
      <w:bookmarkEnd w:id="121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D77317">
            <w:pPr>
              <w:pStyle w:val="comment"/>
              <w:numPr>
                <w:ilvl w:val="0"/>
                <w:numId w:val="215"/>
              </w:numPr>
              <w:jc w:val="right"/>
              <w:rPr>
                <w:rFonts w:ascii="Times New Roman" w:hAnsi="Times New Roman" w:cs="Times New Roman"/>
                <w:i w:val="0"/>
                <w:color w:val="000000" w:themeColor="text1"/>
                <w:sz w:val="22"/>
                <w:szCs w:val="22"/>
              </w:rPr>
              <w:pPrChange w:id="1219" w:author="Ngọc Mạnh Lưu" w:date="2015-12-13T23:56:00Z">
                <w:pPr>
                  <w:pStyle w:val="comment"/>
                  <w:numPr>
                    <w:numId w:val="222"/>
                  </w:numPr>
                  <w:tabs>
                    <w:tab w:val="num" w:pos="360"/>
                  </w:tabs>
                  <w:ind w:left="360" w:hanging="360"/>
                  <w:jc w:val="right"/>
                </w:pPr>
              </w:pPrChange>
            </w:pPr>
          </w:p>
        </w:tc>
        <w:tc>
          <w:tcPr>
            <w:tcW w:w="1985" w:type="dxa"/>
          </w:tcPr>
          <w:p w14:paraId="61D85DB6" w14:textId="2AFB7383" w:rsidR="009B60E3" w:rsidRPr="005908E2" w:rsidRDefault="009B60E3" w:rsidP="00AA4E49">
            <w:pPr>
              <w:pStyle w:val="NormalIndent"/>
              <w:spacing w:before="80" w:after="80" w:line="276" w:lineRule="auto"/>
              <w:rPr>
                <w:iCs w:val="0"/>
              </w:rPr>
            </w:pPr>
            <w:r w:rsidRPr="005908E2">
              <w:t>Update</w:t>
            </w:r>
            <w:r w:rsidR="0015166A">
              <w:t>Log</w:t>
            </w:r>
            <w:r w:rsidRPr="005908E2">
              <w:t>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D77317">
            <w:pPr>
              <w:pStyle w:val="comment"/>
              <w:numPr>
                <w:ilvl w:val="0"/>
                <w:numId w:val="215"/>
              </w:numPr>
              <w:jc w:val="right"/>
              <w:rPr>
                <w:rFonts w:ascii="Times New Roman" w:hAnsi="Times New Roman" w:cs="Times New Roman"/>
                <w:i w:val="0"/>
                <w:color w:val="000000" w:themeColor="text1"/>
                <w:sz w:val="22"/>
                <w:szCs w:val="22"/>
              </w:rPr>
              <w:pPrChange w:id="1220" w:author="Ngọc Mạnh Lưu" w:date="2015-12-13T23:56:00Z">
                <w:pPr>
                  <w:pStyle w:val="comment"/>
                  <w:numPr>
                    <w:numId w:val="222"/>
                  </w:numPr>
                  <w:tabs>
                    <w:tab w:val="num" w:pos="360"/>
                  </w:tabs>
                  <w:ind w:left="360" w:hanging="360"/>
                  <w:jc w:val="right"/>
                </w:pPr>
              </w:pPrChange>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D77317">
            <w:pPr>
              <w:pStyle w:val="comment"/>
              <w:numPr>
                <w:ilvl w:val="0"/>
                <w:numId w:val="215"/>
              </w:numPr>
              <w:jc w:val="right"/>
              <w:rPr>
                <w:rFonts w:ascii="Times New Roman" w:hAnsi="Times New Roman" w:cs="Times New Roman"/>
                <w:i w:val="0"/>
                <w:color w:val="000000" w:themeColor="text1"/>
                <w:sz w:val="22"/>
                <w:szCs w:val="22"/>
              </w:rPr>
              <w:pPrChange w:id="1221" w:author="Ngọc Mạnh Lưu" w:date="2015-12-13T23:56:00Z">
                <w:pPr>
                  <w:pStyle w:val="comment"/>
                  <w:numPr>
                    <w:numId w:val="222"/>
                  </w:numPr>
                  <w:tabs>
                    <w:tab w:val="num" w:pos="360"/>
                  </w:tabs>
                  <w:ind w:left="360" w:hanging="360"/>
                  <w:jc w:val="right"/>
                </w:pPr>
              </w:pPrChange>
            </w:pPr>
          </w:p>
        </w:tc>
        <w:tc>
          <w:tcPr>
            <w:tcW w:w="1985" w:type="dxa"/>
          </w:tcPr>
          <w:p w14:paraId="3EF61F79" w14:textId="3517D8C6" w:rsidR="009B60E3" w:rsidRPr="005908E2" w:rsidRDefault="009B60E3" w:rsidP="0015166A">
            <w:pPr>
              <w:pStyle w:val="NormalIndent"/>
              <w:tabs>
                <w:tab w:val="clear" w:pos="702"/>
                <w:tab w:val="clear" w:pos="1080"/>
                <w:tab w:val="left" w:pos="930"/>
              </w:tabs>
              <w:spacing w:before="80" w:after="80" w:line="276" w:lineRule="auto"/>
              <w:rPr>
                <w:iCs w:val="0"/>
              </w:rPr>
            </w:pPr>
            <w:r w:rsidRPr="005908E2">
              <w:t>Title</w:t>
            </w:r>
            <w:r w:rsidR="0015166A">
              <w:tab/>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D77317">
            <w:pPr>
              <w:pStyle w:val="comment"/>
              <w:numPr>
                <w:ilvl w:val="0"/>
                <w:numId w:val="215"/>
              </w:numPr>
              <w:jc w:val="both"/>
              <w:rPr>
                <w:rFonts w:ascii="Times New Roman" w:hAnsi="Times New Roman" w:cs="Times New Roman"/>
                <w:i w:val="0"/>
                <w:color w:val="000000" w:themeColor="text1"/>
                <w:sz w:val="22"/>
                <w:szCs w:val="22"/>
              </w:rPr>
              <w:pPrChange w:id="1222" w:author="Ngọc Mạnh Lưu" w:date="2015-12-13T23:56:00Z">
                <w:pPr>
                  <w:pStyle w:val="comment"/>
                  <w:numPr>
                    <w:numId w:val="222"/>
                  </w:numPr>
                  <w:tabs>
                    <w:tab w:val="num" w:pos="360"/>
                  </w:tabs>
                  <w:ind w:left="360" w:hanging="360"/>
                  <w:jc w:val="both"/>
                </w:pPr>
              </w:pPrChange>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D77317">
            <w:pPr>
              <w:pStyle w:val="comment"/>
              <w:numPr>
                <w:ilvl w:val="0"/>
                <w:numId w:val="215"/>
              </w:numPr>
              <w:jc w:val="both"/>
              <w:rPr>
                <w:rFonts w:ascii="Times New Roman" w:hAnsi="Times New Roman" w:cs="Times New Roman"/>
                <w:i w:val="0"/>
                <w:color w:val="000000" w:themeColor="text1"/>
                <w:sz w:val="22"/>
                <w:szCs w:val="22"/>
              </w:rPr>
              <w:pPrChange w:id="1223" w:author="Ngọc Mạnh Lưu" w:date="2015-12-13T23:56:00Z">
                <w:pPr>
                  <w:pStyle w:val="comment"/>
                  <w:numPr>
                    <w:numId w:val="222"/>
                  </w:numPr>
                  <w:tabs>
                    <w:tab w:val="num" w:pos="360"/>
                  </w:tabs>
                  <w:ind w:left="360" w:hanging="360"/>
                  <w:jc w:val="both"/>
                </w:pPr>
              </w:pPrChange>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1224" w:name="_Toc436761668"/>
      <w:r>
        <w:lastRenderedPageBreak/>
        <w:t>ReportProject table</w:t>
      </w:r>
      <w:bookmarkEnd w:id="12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D77317">
            <w:pPr>
              <w:pStyle w:val="comment"/>
              <w:numPr>
                <w:ilvl w:val="0"/>
                <w:numId w:val="214"/>
              </w:numPr>
              <w:jc w:val="right"/>
              <w:rPr>
                <w:rFonts w:ascii="Times New Roman" w:hAnsi="Times New Roman" w:cs="Times New Roman"/>
                <w:i w:val="0"/>
                <w:color w:val="000000" w:themeColor="text1"/>
                <w:sz w:val="22"/>
                <w:szCs w:val="22"/>
              </w:rPr>
              <w:pPrChange w:id="1225" w:author="Ngọc Mạnh Lưu" w:date="2015-12-13T23:56:00Z">
                <w:pPr>
                  <w:pStyle w:val="comment"/>
                  <w:numPr>
                    <w:numId w:val="221"/>
                  </w:numPr>
                  <w:tabs>
                    <w:tab w:val="num" w:pos="360"/>
                  </w:tabs>
                  <w:ind w:left="360" w:hanging="360"/>
                  <w:jc w:val="right"/>
                </w:pPr>
              </w:pPrChange>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D77317">
            <w:pPr>
              <w:pStyle w:val="comment"/>
              <w:numPr>
                <w:ilvl w:val="0"/>
                <w:numId w:val="214"/>
              </w:numPr>
              <w:jc w:val="right"/>
              <w:rPr>
                <w:rFonts w:ascii="Times New Roman" w:hAnsi="Times New Roman" w:cs="Times New Roman"/>
                <w:i w:val="0"/>
                <w:color w:val="000000" w:themeColor="text1"/>
                <w:sz w:val="22"/>
                <w:szCs w:val="22"/>
              </w:rPr>
              <w:pPrChange w:id="1226" w:author="Ngọc Mạnh Lưu" w:date="2015-12-13T23:56:00Z">
                <w:pPr>
                  <w:pStyle w:val="comment"/>
                  <w:numPr>
                    <w:numId w:val="221"/>
                  </w:numPr>
                  <w:tabs>
                    <w:tab w:val="num" w:pos="360"/>
                  </w:tabs>
                  <w:ind w:left="360" w:hanging="360"/>
                  <w:jc w:val="right"/>
                </w:pPr>
              </w:pPrChange>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D77317">
            <w:pPr>
              <w:pStyle w:val="comment"/>
              <w:numPr>
                <w:ilvl w:val="0"/>
                <w:numId w:val="214"/>
              </w:numPr>
              <w:jc w:val="right"/>
              <w:rPr>
                <w:rFonts w:ascii="Times New Roman" w:hAnsi="Times New Roman" w:cs="Times New Roman"/>
                <w:i w:val="0"/>
                <w:color w:val="000000" w:themeColor="text1"/>
                <w:sz w:val="22"/>
                <w:szCs w:val="22"/>
              </w:rPr>
              <w:pPrChange w:id="1227" w:author="Ngọc Mạnh Lưu" w:date="2015-12-13T23:56:00Z">
                <w:pPr>
                  <w:pStyle w:val="comment"/>
                  <w:numPr>
                    <w:numId w:val="221"/>
                  </w:numPr>
                  <w:tabs>
                    <w:tab w:val="num" w:pos="360"/>
                  </w:tabs>
                  <w:ind w:left="360" w:hanging="360"/>
                  <w:jc w:val="right"/>
                </w:pPr>
              </w:pPrChange>
            </w:pPr>
          </w:p>
        </w:tc>
        <w:tc>
          <w:tcPr>
            <w:tcW w:w="1985" w:type="dxa"/>
          </w:tcPr>
          <w:p w14:paraId="536138F9" w14:textId="7237017E" w:rsidR="00F93E22" w:rsidRPr="00CF1A9C" w:rsidRDefault="0015166A" w:rsidP="00AA4E49">
            <w:pPr>
              <w:pStyle w:val="NormalIndent"/>
              <w:spacing w:before="80" w:after="80" w:line="276" w:lineRule="auto"/>
              <w:rPr>
                <w:iCs w:val="0"/>
              </w:rPr>
            </w:pPr>
            <w:r>
              <w:t>Reporter</w:t>
            </w:r>
            <w:r w:rsidRPr="00CF1A9C">
              <w:t>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D77317">
            <w:pPr>
              <w:pStyle w:val="comment"/>
              <w:numPr>
                <w:ilvl w:val="0"/>
                <w:numId w:val="214"/>
              </w:numPr>
              <w:jc w:val="right"/>
              <w:rPr>
                <w:rFonts w:ascii="Times New Roman" w:hAnsi="Times New Roman" w:cs="Times New Roman"/>
                <w:i w:val="0"/>
                <w:color w:val="000000" w:themeColor="text1"/>
                <w:sz w:val="22"/>
                <w:szCs w:val="22"/>
              </w:rPr>
              <w:pPrChange w:id="1228" w:author="Ngọc Mạnh Lưu" w:date="2015-12-13T23:56:00Z">
                <w:pPr>
                  <w:pStyle w:val="comment"/>
                  <w:numPr>
                    <w:numId w:val="221"/>
                  </w:numPr>
                  <w:tabs>
                    <w:tab w:val="num" w:pos="360"/>
                  </w:tabs>
                  <w:ind w:left="360" w:hanging="360"/>
                  <w:jc w:val="right"/>
                </w:pPr>
              </w:pPrChange>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D77317">
            <w:pPr>
              <w:pStyle w:val="comment"/>
              <w:numPr>
                <w:ilvl w:val="0"/>
                <w:numId w:val="214"/>
              </w:numPr>
              <w:jc w:val="both"/>
              <w:rPr>
                <w:rFonts w:ascii="Times New Roman" w:hAnsi="Times New Roman" w:cs="Times New Roman"/>
                <w:i w:val="0"/>
                <w:color w:val="000000" w:themeColor="text1"/>
                <w:sz w:val="22"/>
                <w:szCs w:val="22"/>
              </w:rPr>
              <w:pPrChange w:id="1229" w:author="Ngọc Mạnh Lưu" w:date="2015-12-13T23:56:00Z">
                <w:pPr>
                  <w:pStyle w:val="comment"/>
                  <w:numPr>
                    <w:numId w:val="221"/>
                  </w:numPr>
                  <w:tabs>
                    <w:tab w:val="num" w:pos="360"/>
                  </w:tabs>
                  <w:ind w:left="360" w:hanging="360"/>
                  <w:jc w:val="both"/>
                </w:pPr>
              </w:pPrChange>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D77317">
            <w:pPr>
              <w:pStyle w:val="comment"/>
              <w:numPr>
                <w:ilvl w:val="0"/>
                <w:numId w:val="214"/>
              </w:numPr>
              <w:jc w:val="both"/>
              <w:rPr>
                <w:rFonts w:ascii="Times New Roman" w:hAnsi="Times New Roman" w:cs="Times New Roman"/>
                <w:i w:val="0"/>
                <w:color w:val="000000" w:themeColor="text1"/>
                <w:sz w:val="22"/>
                <w:szCs w:val="22"/>
              </w:rPr>
              <w:pPrChange w:id="1230" w:author="Ngọc Mạnh Lưu" w:date="2015-12-13T23:56:00Z">
                <w:pPr>
                  <w:pStyle w:val="comment"/>
                  <w:numPr>
                    <w:numId w:val="221"/>
                  </w:numPr>
                  <w:tabs>
                    <w:tab w:val="num" w:pos="360"/>
                  </w:tabs>
                  <w:ind w:left="360" w:hanging="360"/>
                  <w:jc w:val="both"/>
                </w:pPr>
              </w:pPrChange>
            </w:pPr>
          </w:p>
        </w:tc>
        <w:tc>
          <w:tcPr>
            <w:tcW w:w="1985" w:type="dxa"/>
          </w:tcPr>
          <w:p w14:paraId="23938E6D" w14:textId="434144F8" w:rsidR="00F93E22" w:rsidRPr="00CF1A9C" w:rsidRDefault="00F93E22" w:rsidP="00AA4E49">
            <w:pPr>
              <w:pStyle w:val="NormalIndent"/>
              <w:spacing w:before="80" w:after="80" w:line="276" w:lineRule="auto"/>
              <w:rPr>
                <w:iCs w:val="0"/>
              </w:rPr>
            </w:pPr>
            <w:r w:rsidRPr="00CF1A9C">
              <w:t>Report</w:t>
            </w:r>
            <w:r w:rsidR="0015166A">
              <w:t>ed</w:t>
            </w:r>
            <w:r w:rsidRPr="00CF1A9C">
              <w: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D77317">
            <w:pPr>
              <w:pStyle w:val="comment"/>
              <w:numPr>
                <w:ilvl w:val="0"/>
                <w:numId w:val="214"/>
              </w:numPr>
              <w:jc w:val="both"/>
              <w:rPr>
                <w:rFonts w:ascii="Times New Roman" w:hAnsi="Times New Roman" w:cs="Times New Roman"/>
                <w:i w:val="0"/>
                <w:color w:val="000000" w:themeColor="text1"/>
                <w:sz w:val="22"/>
                <w:szCs w:val="22"/>
              </w:rPr>
              <w:pPrChange w:id="1231" w:author="Ngọc Mạnh Lưu" w:date="2015-12-13T23:56:00Z">
                <w:pPr>
                  <w:pStyle w:val="comment"/>
                  <w:numPr>
                    <w:numId w:val="221"/>
                  </w:numPr>
                  <w:tabs>
                    <w:tab w:val="num" w:pos="360"/>
                  </w:tabs>
                  <w:ind w:left="360" w:hanging="360"/>
                  <w:jc w:val="both"/>
                </w:pPr>
              </w:pPrChange>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D77317">
      <w:pPr>
        <w:pStyle w:val="Table4-1"/>
        <w:numPr>
          <w:ilvl w:val="0"/>
          <w:numId w:val="77"/>
        </w:numPr>
        <w:pPrChange w:id="1232" w:author="Ngọc Mạnh Lưu" w:date="2015-12-13T23:56:00Z">
          <w:pPr>
            <w:pStyle w:val="Table4-1"/>
            <w:numPr>
              <w:numId w:val="78"/>
            </w:numPr>
          </w:pPr>
        </w:pPrChange>
      </w:pPr>
      <w:r w:rsidRPr="00F93E22">
        <w:t>ReportPost table</w:t>
      </w:r>
    </w:p>
    <w:p w14:paraId="5A97A021" w14:textId="77777777" w:rsidR="00F93E22" w:rsidRDefault="00F93E22" w:rsidP="008074C7">
      <w:pPr>
        <w:pStyle w:val="Heading4"/>
      </w:pPr>
      <w:bookmarkStart w:id="1233" w:name="_Toc436761669"/>
      <w:r>
        <w:t>Remind table</w:t>
      </w:r>
      <w:bookmarkEnd w:id="12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D77317">
            <w:pPr>
              <w:pStyle w:val="comment"/>
              <w:numPr>
                <w:ilvl w:val="0"/>
                <w:numId w:val="136"/>
              </w:numPr>
              <w:jc w:val="right"/>
              <w:rPr>
                <w:rFonts w:ascii="Times New Roman" w:hAnsi="Times New Roman" w:cs="Times New Roman"/>
                <w:i w:val="0"/>
                <w:color w:val="000000" w:themeColor="text1"/>
                <w:sz w:val="22"/>
                <w:szCs w:val="22"/>
              </w:rPr>
              <w:pPrChange w:id="1234" w:author="Ngọc Mạnh Lưu" w:date="2015-12-13T23:56:00Z">
                <w:pPr>
                  <w:pStyle w:val="comment"/>
                  <w:numPr>
                    <w:numId w:val="137"/>
                  </w:numPr>
                  <w:ind w:left="360" w:hanging="360"/>
                  <w:jc w:val="right"/>
                </w:pPr>
              </w:pPrChange>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D77317">
            <w:pPr>
              <w:pStyle w:val="comment"/>
              <w:numPr>
                <w:ilvl w:val="0"/>
                <w:numId w:val="136"/>
              </w:numPr>
              <w:jc w:val="right"/>
              <w:rPr>
                <w:rFonts w:ascii="Times New Roman" w:hAnsi="Times New Roman" w:cs="Times New Roman"/>
                <w:i w:val="0"/>
                <w:color w:val="000000" w:themeColor="text1"/>
                <w:sz w:val="22"/>
                <w:szCs w:val="22"/>
              </w:rPr>
              <w:pPrChange w:id="1235" w:author="Ngọc Mạnh Lưu" w:date="2015-12-13T23:56:00Z">
                <w:pPr>
                  <w:pStyle w:val="comment"/>
                  <w:numPr>
                    <w:numId w:val="137"/>
                  </w:numPr>
                  <w:ind w:left="360" w:hanging="360"/>
                  <w:jc w:val="right"/>
                </w:pPr>
              </w:pPrChange>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D77317">
            <w:pPr>
              <w:pStyle w:val="comment"/>
              <w:numPr>
                <w:ilvl w:val="0"/>
                <w:numId w:val="136"/>
              </w:numPr>
              <w:jc w:val="right"/>
              <w:rPr>
                <w:rFonts w:ascii="Times New Roman" w:hAnsi="Times New Roman" w:cs="Times New Roman"/>
                <w:i w:val="0"/>
                <w:color w:val="000000" w:themeColor="text1"/>
                <w:sz w:val="22"/>
                <w:szCs w:val="22"/>
              </w:rPr>
              <w:pPrChange w:id="1236" w:author="Ngọc Mạnh Lưu" w:date="2015-12-13T23:56:00Z">
                <w:pPr>
                  <w:pStyle w:val="comment"/>
                  <w:numPr>
                    <w:numId w:val="137"/>
                  </w:numPr>
                  <w:ind w:left="360" w:hanging="360"/>
                  <w:jc w:val="right"/>
                </w:pPr>
              </w:pPrChange>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1237" w:name="_Toc436761670"/>
      <w:r>
        <w:t>Backing table</w:t>
      </w:r>
      <w:bookmarkEnd w:id="123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D77317">
            <w:pPr>
              <w:pStyle w:val="comment"/>
              <w:numPr>
                <w:ilvl w:val="0"/>
                <w:numId w:val="135"/>
              </w:numPr>
              <w:jc w:val="right"/>
              <w:rPr>
                <w:rFonts w:ascii="Times New Roman" w:hAnsi="Times New Roman" w:cs="Times New Roman"/>
                <w:i w:val="0"/>
                <w:color w:val="000000" w:themeColor="text1"/>
                <w:sz w:val="22"/>
                <w:szCs w:val="22"/>
              </w:rPr>
              <w:pPrChange w:id="1238" w:author="Ngọc Mạnh Lưu" w:date="2015-12-13T23:56:00Z">
                <w:pPr>
                  <w:pStyle w:val="comment"/>
                  <w:numPr>
                    <w:numId w:val="136"/>
                  </w:numPr>
                  <w:ind w:left="360" w:hanging="360"/>
                  <w:jc w:val="right"/>
                </w:pPr>
              </w:pPrChange>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D77317">
            <w:pPr>
              <w:pStyle w:val="comment"/>
              <w:numPr>
                <w:ilvl w:val="0"/>
                <w:numId w:val="135"/>
              </w:numPr>
              <w:jc w:val="right"/>
              <w:rPr>
                <w:rFonts w:ascii="Times New Roman" w:hAnsi="Times New Roman" w:cs="Times New Roman"/>
                <w:i w:val="0"/>
                <w:color w:val="000000" w:themeColor="text1"/>
                <w:sz w:val="22"/>
                <w:szCs w:val="22"/>
              </w:rPr>
              <w:pPrChange w:id="1239" w:author="Ngọc Mạnh Lưu" w:date="2015-12-13T23:56:00Z">
                <w:pPr>
                  <w:pStyle w:val="comment"/>
                  <w:numPr>
                    <w:numId w:val="136"/>
                  </w:numPr>
                  <w:ind w:left="360" w:hanging="360"/>
                  <w:jc w:val="right"/>
                </w:pPr>
              </w:pPrChange>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D77317">
            <w:pPr>
              <w:pStyle w:val="comment"/>
              <w:numPr>
                <w:ilvl w:val="0"/>
                <w:numId w:val="135"/>
              </w:numPr>
              <w:jc w:val="right"/>
              <w:rPr>
                <w:rFonts w:ascii="Times New Roman" w:hAnsi="Times New Roman" w:cs="Times New Roman"/>
                <w:i w:val="0"/>
                <w:color w:val="000000" w:themeColor="text1"/>
                <w:sz w:val="22"/>
                <w:szCs w:val="22"/>
              </w:rPr>
              <w:pPrChange w:id="1240" w:author="Ngọc Mạnh Lưu" w:date="2015-12-13T23:56:00Z">
                <w:pPr>
                  <w:pStyle w:val="comment"/>
                  <w:numPr>
                    <w:numId w:val="136"/>
                  </w:numPr>
                  <w:ind w:left="360" w:hanging="360"/>
                  <w:jc w:val="right"/>
                </w:pPr>
              </w:pPrChange>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D77317">
            <w:pPr>
              <w:pStyle w:val="comment"/>
              <w:numPr>
                <w:ilvl w:val="0"/>
                <w:numId w:val="135"/>
              </w:numPr>
              <w:jc w:val="right"/>
              <w:rPr>
                <w:rFonts w:ascii="Times New Roman" w:hAnsi="Times New Roman" w:cs="Times New Roman"/>
                <w:i w:val="0"/>
                <w:color w:val="000000" w:themeColor="text1"/>
                <w:sz w:val="22"/>
                <w:szCs w:val="22"/>
              </w:rPr>
              <w:pPrChange w:id="1241" w:author="Ngọc Mạnh Lưu" w:date="2015-12-13T23:56:00Z">
                <w:pPr>
                  <w:pStyle w:val="comment"/>
                  <w:numPr>
                    <w:numId w:val="136"/>
                  </w:numPr>
                  <w:ind w:left="360" w:hanging="360"/>
                  <w:jc w:val="right"/>
                </w:pPr>
              </w:pPrChange>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D77317">
            <w:pPr>
              <w:pStyle w:val="comment"/>
              <w:numPr>
                <w:ilvl w:val="0"/>
                <w:numId w:val="135"/>
              </w:numPr>
              <w:jc w:val="right"/>
              <w:rPr>
                <w:rFonts w:ascii="Times New Roman" w:hAnsi="Times New Roman" w:cs="Times New Roman"/>
                <w:i w:val="0"/>
                <w:color w:val="000000" w:themeColor="text1"/>
                <w:sz w:val="22"/>
                <w:szCs w:val="22"/>
              </w:rPr>
              <w:pPrChange w:id="1242" w:author="Ngọc Mạnh Lưu" w:date="2015-12-13T23:56:00Z">
                <w:pPr>
                  <w:pStyle w:val="comment"/>
                  <w:numPr>
                    <w:numId w:val="136"/>
                  </w:numPr>
                  <w:ind w:left="360" w:hanging="360"/>
                  <w:jc w:val="right"/>
                </w:pPr>
              </w:pPrChange>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D77317">
            <w:pPr>
              <w:pStyle w:val="comment"/>
              <w:numPr>
                <w:ilvl w:val="0"/>
                <w:numId w:val="135"/>
              </w:numPr>
              <w:jc w:val="right"/>
              <w:rPr>
                <w:rFonts w:ascii="Times New Roman" w:hAnsi="Times New Roman" w:cs="Times New Roman"/>
                <w:i w:val="0"/>
                <w:color w:val="000000" w:themeColor="text1"/>
                <w:sz w:val="22"/>
                <w:szCs w:val="22"/>
              </w:rPr>
              <w:pPrChange w:id="1243" w:author="Ngọc Mạnh Lưu" w:date="2015-12-13T23:56:00Z">
                <w:pPr>
                  <w:pStyle w:val="comment"/>
                  <w:numPr>
                    <w:numId w:val="136"/>
                  </w:numPr>
                  <w:ind w:left="360" w:hanging="360"/>
                  <w:jc w:val="right"/>
                </w:pPr>
              </w:pPrChange>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1244" w:name="_Toc436761671"/>
      <w:r>
        <w:lastRenderedPageBreak/>
        <w:t>Comment table</w:t>
      </w:r>
      <w:bookmarkEnd w:id="124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D77317">
            <w:pPr>
              <w:pStyle w:val="comment"/>
              <w:numPr>
                <w:ilvl w:val="0"/>
                <w:numId w:val="139"/>
              </w:numPr>
              <w:jc w:val="right"/>
              <w:rPr>
                <w:rFonts w:ascii="Times New Roman" w:hAnsi="Times New Roman" w:cs="Times New Roman"/>
                <w:i w:val="0"/>
                <w:color w:val="000000" w:themeColor="text1"/>
                <w:sz w:val="22"/>
                <w:szCs w:val="22"/>
              </w:rPr>
              <w:pPrChange w:id="1245" w:author="Ngọc Mạnh Lưu" w:date="2015-12-13T23:56:00Z">
                <w:pPr>
                  <w:pStyle w:val="comment"/>
                  <w:numPr>
                    <w:numId w:val="140"/>
                  </w:numPr>
                  <w:ind w:left="360" w:hanging="360"/>
                  <w:jc w:val="right"/>
                </w:pPr>
              </w:pPrChange>
            </w:pPr>
          </w:p>
        </w:tc>
        <w:tc>
          <w:tcPr>
            <w:tcW w:w="1985" w:type="dxa"/>
          </w:tcPr>
          <w:p w14:paraId="53F0409F" w14:textId="38CA45FB" w:rsidR="008074C7" w:rsidRPr="00661D16" w:rsidRDefault="008074C7" w:rsidP="00AA4E49">
            <w:pPr>
              <w:pStyle w:val="NormalIndent"/>
              <w:spacing w:before="80" w:after="80" w:line="276" w:lineRule="auto"/>
              <w:rPr>
                <w:iCs w:val="0"/>
              </w:rPr>
            </w:pPr>
            <w:r w:rsidRPr="00661D16">
              <w:t>C</w:t>
            </w:r>
            <w:r w:rsidR="00C0576B">
              <w:t>omment</w:t>
            </w:r>
            <w:r w:rsidRPr="00661D16">
              <w: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D77317">
            <w:pPr>
              <w:pStyle w:val="comment"/>
              <w:numPr>
                <w:ilvl w:val="0"/>
                <w:numId w:val="139"/>
              </w:numPr>
              <w:jc w:val="right"/>
              <w:rPr>
                <w:rFonts w:ascii="Times New Roman" w:hAnsi="Times New Roman" w:cs="Times New Roman"/>
                <w:i w:val="0"/>
                <w:color w:val="000000" w:themeColor="text1"/>
                <w:sz w:val="22"/>
                <w:szCs w:val="22"/>
              </w:rPr>
              <w:pPrChange w:id="1246" w:author="Ngọc Mạnh Lưu" w:date="2015-12-13T23:56:00Z">
                <w:pPr>
                  <w:pStyle w:val="comment"/>
                  <w:numPr>
                    <w:numId w:val="140"/>
                  </w:numPr>
                  <w:ind w:left="360" w:hanging="360"/>
                  <w:jc w:val="right"/>
                </w:pPr>
              </w:pPrChange>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D77317">
            <w:pPr>
              <w:pStyle w:val="comment"/>
              <w:numPr>
                <w:ilvl w:val="0"/>
                <w:numId w:val="139"/>
              </w:numPr>
              <w:jc w:val="right"/>
              <w:rPr>
                <w:rFonts w:ascii="Times New Roman" w:hAnsi="Times New Roman" w:cs="Times New Roman"/>
                <w:i w:val="0"/>
                <w:color w:val="000000" w:themeColor="text1"/>
                <w:sz w:val="22"/>
                <w:szCs w:val="22"/>
              </w:rPr>
              <w:pPrChange w:id="1247" w:author="Ngọc Mạnh Lưu" w:date="2015-12-13T23:56:00Z">
                <w:pPr>
                  <w:pStyle w:val="comment"/>
                  <w:numPr>
                    <w:numId w:val="140"/>
                  </w:numPr>
                  <w:ind w:left="360" w:hanging="360"/>
                  <w:jc w:val="right"/>
                </w:pPr>
              </w:pPrChange>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D77317">
            <w:pPr>
              <w:pStyle w:val="comment"/>
              <w:numPr>
                <w:ilvl w:val="0"/>
                <w:numId w:val="139"/>
              </w:numPr>
              <w:jc w:val="right"/>
              <w:rPr>
                <w:rFonts w:ascii="Times New Roman" w:hAnsi="Times New Roman" w:cs="Times New Roman"/>
                <w:i w:val="0"/>
                <w:color w:val="000000" w:themeColor="text1"/>
                <w:sz w:val="22"/>
                <w:szCs w:val="22"/>
              </w:rPr>
              <w:pPrChange w:id="1248" w:author="Ngọc Mạnh Lưu" w:date="2015-12-13T23:56:00Z">
                <w:pPr>
                  <w:pStyle w:val="comment"/>
                  <w:numPr>
                    <w:numId w:val="140"/>
                  </w:numPr>
                  <w:ind w:left="360" w:hanging="360"/>
                  <w:jc w:val="right"/>
                </w:pPr>
              </w:pPrChange>
            </w:pPr>
          </w:p>
        </w:tc>
        <w:tc>
          <w:tcPr>
            <w:tcW w:w="1985" w:type="dxa"/>
          </w:tcPr>
          <w:p w14:paraId="00CF62F2" w14:textId="0BEA58AD" w:rsidR="008074C7" w:rsidRPr="00661D16" w:rsidRDefault="00C0576B" w:rsidP="00AA4E49">
            <w:pPr>
              <w:pStyle w:val="NormalIndent"/>
              <w:spacing w:before="80" w:after="80" w:line="276" w:lineRule="auto"/>
              <w:rPr>
                <w:iCs w:val="0"/>
              </w:rPr>
            </w:pPr>
            <w:r>
              <w:t>Comment</w:t>
            </w:r>
            <w:r w:rsidR="008074C7" w:rsidRPr="00661D16">
              <w: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D77317">
            <w:pPr>
              <w:pStyle w:val="comment"/>
              <w:numPr>
                <w:ilvl w:val="0"/>
                <w:numId w:val="139"/>
              </w:numPr>
              <w:jc w:val="right"/>
              <w:rPr>
                <w:rFonts w:ascii="Times New Roman" w:hAnsi="Times New Roman" w:cs="Times New Roman"/>
                <w:i w:val="0"/>
                <w:color w:val="000000" w:themeColor="text1"/>
                <w:sz w:val="22"/>
                <w:szCs w:val="22"/>
              </w:rPr>
              <w:pPrChange w:id="1249" w:author="Ngọc Mạnh Lưu" w:date="2015-12-13T23:56:00Z">
                <w:pPr>
                  <w:pStyle w:val="comment"/>
                  <w:numPr>
                    <w:numId w:val="140"/>
                  </w:numPr>
                  <w:ind w:left="360" w:hanging="360"/>
                  <w:jc w:val="right"/>
                </w:pPr>
              </w:pPrChange>
            </w:pPr>
          </w:p>
        </w:tc>
        <w:tc>
          <w:tcPr>
            <w:tcW w:w="1985" w:type="dxa"/>
          </w:tcPr>
          <w:p w14:paraId="24A0157A" w14:textId="69B4228B" w:rsidR="008074C7" w:rsidRPr="00661D16" w:rsidRDefault="008074C7" w:rsidP="00AA4E49">
            <w:pPr>
              <w:pStyle w:val="NormalIndent"/>
              <w:spacing w:before="80" w:after="80" w:line="276" w:lineRule="auto"/>
              <w:rPr>
                <w:iCs w:val="0"/>
              </w:rPr>
            </w:pPr>
            <w:r w:rsidRPr="00661D16">
              <w:t>C</w:t>
            </w:r>
            <w:r w:rsidR="00C0576B">
              <w:t>reated</w:t>
            </w:r>
            <w:r w:rsidRPr="00661D16">
              <w: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D77317">
            <w:pPr>
              <w:pStyle w:val="comment"/>
              <w:numPr>
                <w:ilvl w:val="0"/>
                <w:numId w:val="139"/>
              </w:numPr>
              <w:jc w:val="right"/>
              <w:rPr>
                <w:rFonts w:ascii="Times New Roman" w:hAnsi="Times New Roman" w:cs="Times New Roman"/>
                <w:i w:val="0"/>
                <w:color w:val="000000" w:themeColor="text1"/>
                <w:sz w:val="22"/>
                <w:szCs w:val="22"/>
              </w:rPr>
              <w:pPrChange w:id="1250" w:author="Ngọc Mạnh Lưu" w:date="2015-12-13T23:56:00Z">
                <w:pPr>
                  <w:pStyle w:val="comment"/>
                  <w:numPr>
                    <w:numId w:val="140"/>
                  </w:numPr>
                  <w:ind w:left="360" w:hanging="360"/>
                  <w:jc w:val="right"/>
                </w:pPr>
              </w:pPrChange>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D77317">
            <w:pPr>
              <w:pStyle w:val="comment"/>
              <w:numPr>
                <w:ilvl w:val="0"/>
                <w:numId w:val="139"/>
              </w:numPr>
              <w:jc w:val="right"/>
              <w:rPr>
                <w:rFonts w:ascii="Times New Roman" w:hAnsi="Times New Roman" w:cs="Times New Roman"/>
                <w:i w:val="0"/>
                <w:color w:val="000000" w:themeColor="text1"/>
                <w:sz w:val="22"/>
                <w:szCs w:val="22"/>
              </w:rPr>
              <w:pPrChange w:id="1251" w:author="Ngọc Mạnh Lưu" w:date="2015-12-13T23:56:00Z">
                <w:pPr>
                  <w:pStyle w:val="comment"/>
                  <w:numPr>
                    <w:numId w:val="140"/>
                  </w:numPr>
                  <w:ind w:left="360" w:hanging="360"/>
                  <w:jc w:val="right"/>
                </w:pPr>
              </w:pPrChange>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D77317">
            <w:pPr>
              <w:pStyle w:val="comment"/>
              <w:numPr>
                <w:ilvl w:val="0"/>
                <w:numId w:val="139"/>
              </w:numPr>
              <w:jc w:val="right"/>
              <w:rPr>
                <w:rFonts w:ascii="Times New Roman" w:hAnsi="Times New Roman" w:cs="Times New Roman"/>
                <w:i w:val="0"/>
                <w:color w:val="000000" w:themeColor="text1"/>
                <w:sz w:val="22"/>
                <w:szCs w:val="22"/>
              </w:rPr>
              <w:pPrChange w:id="1252" w:author="Ngọc Mạnh Lưu" w:date="2015-12-13T23:56:00Z">
                <w:pPr>
                  <w:pStyle w:val="comment"/>
                  <w:numPr>
                    <w:numId w:val="140"/>
                  </w:numPr>
                  <w:ind w:left="360" w:hanging="360"/>
                  <w:jc w:val="right"/>
                </w:pPr>
              </w:pPrChange>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1253" w:name="_Toc436761672"/>
      <w:r>
        <w:t>ReportUser table</w:t>
      </w:r>
      <w:bookmarkEnd w:id="125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D77317">
            <w:pPr>
              <w:pStyle w:val="comment"/>
              <w:numPr>
                <w:ilvl w:val="0"/>
                <w:numId w:val="137"/>
              </w:numPr>
              <w:jc w:val="right"/>
              <w:rPr>
                <w:rFonts w:ascii="Times New Roman" w:hAnsi="Times New Roman" w:cs="Times New Roman"/>
                <w:i w:val="0"/>
                <w:color w:val="000000" w:themeColor="text1"/>
                <w:sz w:val="22"/>
                <w:szCs w:val="22"/>
              </w:rPr>
              <w:pPrChange w:id="1254" w:author="Ngọc Mạnh Lưu" w:date="2015-12-13T23:56:00Z">
                <w:pPr>
                  <w:pStyle w:val="comment"/>
                  <w:numPr>
                    <w:numId w:val="138"/>
                  </w:numPr>
                  <w:ind w:left="360" w:hanging="360"/>
                  <w:jc w:val="right"/>
                </w:pPr>
              </w:pPrChange>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D77317">
            <w:pPr>
              <w:pStyle w:val="comment"/>
              <w:numPr>
                <w:ilvl w:val="0"/>
                <w:numId w:val="137"/>
              </w:numPr>
              <w:jc w:val="right"/>
              <w:rPr>
                <w:rFonts w:ascii="Times New Roman" w:hAnsi="Times New Roman" w:cs="Times New Roman"/>
                <w:i w:val="0"/>
                <w:color w:val="000000" w:themeColor="text1"/>
                <w:sz w:val="22"/>
                <w:szCs w:val="22"/>
              </w:rPr>
              <w:pPrChange w:id="1255" w:author="Ngọc Mạnh Lưu" w:date="2015-12-13T23:56:00Z">
                <w:pPr>
                  <w:pStyle w:val="comment"/>
                  <w:numPr>
                    <w:numId w:val="138"/>
                  </w:numPr>
                  <w:ind w:left="360" w:hanging="360"/>
                  <w:jc w:val="right"/>
                </w:pPr>
              </w:pPrChange>
            </w:pPr>
          </w:p>
        </w:tc>
        <w:tc>
          <w:tcPr>
            <w:tcW w:w="1985" w:type="dxa"/>
          </w:tcPr>
          <w:p w14:paraId="55C11484" w14:textId="18B44005" w:rsidR="008074C7" w:rsidRPr="009C7222" w:rsidRDefault="00C42CF3" w:rsidP="00C42CF3">
            <w:pPr>
              <w:pStyle w:val="NormalIndent"/>
              <w:spacing w:before="80" w:after="80" w:line="276" w:lineRule="auto"/>
              <w:rPr>
                <w:iCs w:val="0"/>
              </w:rPr>
            </w:pPr>
            <w:r w:rsidRPr="009C7222">
              <w:t>Report</w:t>
            </w:r>
            <w:r>
              <w:t>er</w:t>
            </w:r>
            <w:r w:rsidRPr="009C7222">
              <w:t>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D77317">
            <w:pPr>
              <w:pStyle w:val="comment"/>
              <w:numPr>
                <w:ilvl w:val="0"/>
                <w:numId w:val="137"/>
              </w:numPr>
              <w:jc w:val="right"/>
              <w:rPr>
                <w:rFonts w:ascii="Times New Roman" w:hAnsi="Times New Roman" w:cs="Times New Roman"/>
                <w:i w:val="0"/>
                <w:color w:val="000000" w:themeColor="text1"/>
                <w:sz w:val="22"/>
                <w:szCs w:val="22"/>
              </w:rPr>
              <w:pPrChange w:id="1256" w:author="Ngọc Mạnh Lưu" w:date="2015-12-13T23:56:00Z">
                <w:pPr>
                  <w:pStyle w:val="comment"/>
                  <w:numPr>
                    <w:numId w:val="138"/>
                  </w:numPr>
                  <w:ind w:left="360" w:hanging="360"/>
                  <w:jc w:val="right"/>
                </w:pPr>
              </w:pPrChange>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D77317">
            <w:pPr>
              <w:pStyle w:val="comment"/>
              <w:numPr>
                <w:ilvl w:val="0"/>
                <w:numId w:val="137"/>
              </w:numPr>
              <w:jc w:val="right"/>
              <w:rPr>
                <w:rFonts w:ascii="Times New Roman" w:hAnsi="Times New Roman" w:cs="Times New Roman"/>
                <w:i w:val="0"/>
                <w:color w:val="000000" w:themeColor="text1"/>
                <w:sz w:val="22"/>
                <w:szCs w:val="22"/>
              </w:rPr>
              <w:pPrChange w:id="1257" w:author="Ngọc Mạnh Lưu" w:date="2015-12-13T23:56:00Z">
                <w:pPr>
                  <w:pStyle w:val="comment"/>
                  <w:numPr>
                    <w:numId w:val="138"/>
                  </w:numPr>
                  <w:ind w:left="360" w:hanging="360"/>
                  <w:jc w:val="right"/>
                </w:pPr>
              </w:pPrChange>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D77317">
            <w:pPr>
              <w:pStyle w:val="comment"/>
              <w:numPr>
                <w:ilvl w:val="0"/>
                <w:numId w:val="137"/>
              </w:numPr>
              <w:jc w:val="right"/>
              <w:rPr>
                <w:rFonts w:ascii="Times New Roman" w:hAnsi="Times New Roman" w:cs="Times New Roman"/>
                <w:i w:val="0"/>
                <w:color w:val="000000" w:themeColor="text1"/>
                <w:sz w:val="22"/>
                <w:szCs w:val="22"/>
              </w:rPr>
              <w:pPrChange w:id="1258" w:author="Ngọc Mạnh Lưu" w:date="2015-12-13T23:56:00Z">
                <w:pPr>
                  <w:pStyle w:val="comment"/>
                  <w:numPr>
                    <w:numId w:val="138"/>
                  </w:numPr>
                  <w:ind w:left="360" w:hanging="360"/>
                  <w:jc w:val="right"/>
                </w:pPr>
              </w:pPrChange>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D77317">
            <w:pPr>
              <w:pStyle w:val="comment"/>
              <w:numPr>
                <w:ilvl w:val="0"/>
                <w:numId w:val="137"/>
              </w:numPr>
              <w:jc w:val="right"/>
              <w:rPr>
                <w:rFonts w:ascii="Times New Roman" w:hAnsi="Times New Roman" w:cs="Times New Roman"/>
                <w:i w:val="0"/>
                <w:color w:val="000000" w:themeColor="text1"/>
                <w:sz w:val="22"/>
                <w:szCs w:val="22"/>
              </w:rPr>
              <w:pPrChange w:id="1259" w:author="Ngọc Mạnh Lưu" w:date="2015-12-13T23:56:00Z">
                <w:pPr>
                  <w:pStyle w:val="comment"/>
                  <w:numPr>
                    <w:numId w:val="138"/>
                  </w:numPr>
                  <w:ind w:left="360" w:hanging="360"/>
                  <w:jc w:val="right"/>
                </w:pPr>
              </w:pPrChange>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D77317">
            <w:pPr>
              <w:pStyle w:val="comment"/>
              <w:numPr>
                <w:ilvl w:val="0"/>
                <w:numId w:val="137"/>
              </w:numPr>
              <w:jc w:val="right"/>
              <w:rPr>
                <w:rFonts w:ascii="Times New Roman" w:hAnsi="Times New Roman" w:cs="Times New Roman"/>
                <w:i w:val="0"/>
                <w:color w:val="000000" w:themeColor="text1"/>
                <w:sz w:val="22"/>
                <w:szCs w:val="22"/>
              </w:rPr>
              <w:pPrChange w:id="1260" w:author="Ngọc Mạnh Lưu" w:date="2015-12-13T23:56:00Z">
                <w:pPr>
                  <w:pStyle w:val="comment"/>
                  <w:numPr>
                    <w:numId w:val="138"/>
                  </w:numPr>
                  <w:ind w:left="360" w:hanging="360"/>
                  <w:jc w:val="right"/>
                </w:pPr>
              </w:pPrChange>
            </w:pPr>
          </w:p>
        </w:tc>
        <w:tc>
          <w:tcPr>
            <w:tcW w:w="1985" w:type="dxa"/>
          </w:tcPr>
          <w:p w14:paraId="50E8B969" w14:textId="5608C9B2" w:rsidR="008074C7" w:rsidRPr="009C7222" w:rsidRDefault="008074C7" w:rsidP="00AA4E49">
            <w:pPr>
              <w:pStyle w:val="NormalIndent"/>
              <w:spacing w:before="80" w:after="80" w:line="276" w:lineRule="auto"/>
              <w:rPr>
                <w:iCs w:val="0"/>
              </w:rPr>
            </w:pPr>
            <w:r w:rsidRPr="009C7222">
              <w:t>Report</w:t>
            </w:r>
            <w:r w:rsidR="00C42CF3">
              <w:t>ed</w:t>
            </w:r>
            <w:r w:rsidRPr="009C7222">
              <w: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1261" w:name="_Toc436761673"/>
      <w:r>
        <w:t>Slide table</w:t>
      </w:r>
      <w:bookmarkEnd w:id="126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D77317">
            <w:pPr>
              <w:pStyle w:val="comment"/>
              <w:numPr>
                <w:ilvl w:val="0"/>
                <w:numId w:val="138"/>
              </w:numPr>
              <w:jc w:val="right"/>
              <w:rPr>
                <w:rFonts w:ascii="Times New Roman" w:hAnsi="Times New Roman" w:cs="Times New Roman"/>
                <w:i w:val="0"/>
                <w:color w:val="000000" w:themeColor="text1"/>
                <w:sz w:val="22"/>
                <w:szCs w:val="22"/>
              </w:rPr>
              <w:pPrChange w:id="1262" w:author="Ngọc Mạnh Lưu" w:date="2015-12-13T23:56:00Z">
                <w:pPr>
                  <w:pStyle w:val="comment"/>
                  <w:numPr>
                    <w:numId w:val="139"/>
                  </w:numPr>
                  <w:ind w:left="360" w:hanging="360"/>
                  <w:jc w:val="right"/>
                </w:pPr>
              </w:pPrChange>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36F8436D" w14:textId="77777777" w:rsidTr="008074C7">
        <w:tc>
          <w:tcPr>
            <w:tcW w:w="562" w:type="dxa"/>
          </w:tcPr>
          <w:p w14:paraId="0570B1FE" w14:textId="77777777" w:rsidR="008074C7" w:rsidRPr="00920860" w:rsidRDefault="008074C7" w:rsidP="00D77317">
            <w:pPr>
              <w:pStyle w:val="comment"/>
              <w:numPr>
                <w:ilvl w:val="0"/>
                <w:numId w:val="138"/>
              </w:numPr>
              <w:jc w:val="right"/>
              <w:rPr>
                <w:rFonts w:ascii="Times New Roman" w:hAnsi="Times New Roman" w:cs="Times New Roman"/>
                <w:i w:val="0"/>
                <w:color w:val="000000" w:themeColor="text1"/>
                <w:sz w:val="22"/>
                <w:szCs w:val="22"/>
              </w:rPr>
              <w:pPrChange w:id="1263" w:author="Ngọc Mạnh Lưu" w:date="2015-12-13T23:56:00Z">
                <w:pPr>
                  <w:pStyle w:val="comment"/>
                  <w:numPr>
                    <w:numId w:val="139"/>
                  </w:numPr>
                  <w:ind w:left="360" w:hanging="360"/>
                  <w:jc w:val="right"/>
                </w:pPr>
              </w:pPrChange>
            </w:pPr>
          </w:p>
        </w:tc>
        <w:tc>
          <w:tcPr>
            <w:tcW w:w="1985" w:type="dxa"/>
          </w:tcPr>
          <w:p w14:paraId="4F690DE7" w14:textId="15C79D24" w:rsidR="008074C7" w:rsidRPr="009C7222" w:rsidRDefault="008074C7" w:rsidP="00AA4E49">
            <w:pPr>
              <w:pStyle w:val="NormalIndent"/>
              <w:spacing w:before="80" w:after="80" w:line="276" w:lineRule="auto"/>
              <w:rPr>
                <w:iCs w:val="0"/>
              </w:rPr>
            </w:pPr>
            <w:r w:rsidRPr="009C7222">
              <w:t>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D77317">
            <w:pPr>
              <w:pStyle w:val="comment"/>
              <w:numPr>
                <w:ilvl w:val="0"/>
                <w:numId w:val="138"/>
              </w:numPr>
              <w:jc w:val="right"/>
              <w:rPr>
                <w:rFonts w:ascii="Times New Roman" w:hAnsi="Times New Roman" w:cs="Times New Roman"/>
                <w:i w:val="0"/>
                <w:color w:val="000000" w:themeColor="text1"/>
                <w:sz w:val="22"/>
                <w:szCs w:val="22"/>
              </w:rPr>
              <w:pPrChange w:id="1264" w:author="Ngọc Mạnh Lưu" w:date="2015-12-13T23:56:00Z">
                <w:pPr>
                  <w:pStyle w:val="comment"/>
                  <w:numPr>
                    <w:numId w:val="139"/>
                  </w:numPr>
                  <w:ind w:left="360" w:hanging="360"/>
                  <w:jc w:val="right"/>
                </w:pPr>
              </w:pPrChange>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D77317">
            <w:pPr>
              <w:pStyle w:val="comment"/>
              <w:numPr>
                <w:ilvl w:val="0"/>
                <w:numId w:val="138"/>
              </w:numPr>
              <w:jc w:val="right"/>
              <w:rPr>
                <w:rFonts w:ascii="Times New Roman" w:hAnsi="Times New Roman" w:cs="Times New Roman"/>
                <w:i w:val="0"/>
                <w:color w:val="000000" w:themeColor="text1"/>
                <w:sz w:val="22"/>
                <w:szCs w:val="22"/>
              </w:rPr>
              <w:pPrChange w:id="1265" w:author="Ngọc Mạnh Lưu" w:date="2015-12-13T23:56:00Z">
                <w:pPr>
                  <w:pStyle w:val="comment"/>
                  <w:numPr>
                    <w:numId w:val="139"/>
                  </w:numPr>
                  <w:ind w:left="360" w:hanging="360"/>
                  <w:jc w:val="right"/>
                </w:pPr>
              </w:pPrChange>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D77317">
            <w:pPr>
              <w:pStyle w:val="comment"/>
              <w:numPr>
                <w:ilvl w:val="0"/>
                <w:numId w:val="138"/>
              </w:numPr>
              <w:jc w:val="right"/>
              <w:rPr>
                <w:rFonts w:ascii="Times New Roman" w:hAnsi="Times New Roman" w:cs="Times New Roman"/>
                <w:i w:val="0"/>
                <w:color w:val="000000" w:themeColor="text1"/>
                <w:sz w:val="22"/>
                <w:szCs w:val="22"/>
              </w:rPr>
              <w:pPrChange w:id="1266" w:author="Ngọc Mạnh Lưu" w:date="2015-12-13T23:56:00Z">
                <w:pPr>
                  <w:pStyle w:val="comment"/>
                  <w:numPr>
                    <w:numId w:val="139"/>
                  </w:numPr>
                  <w:ind w:left="360" w:hanging="360"/>
                  <w:jc w:val="right"/>
                </w:pPr>
              </w:pPrChange>
            </w:pPr>
          </w:p>
        </w:tc>
        <w:tc>
          <w:tcPr>
            <w:tcW w:w="1985" w:type="dxa"/>
          </w:tcPr>
          <w:p w14:paraId="3CAE97C4" w14:textId="4C3DA640" w:rsidR="008074C7" w:rsidRPr="009C7222" w:rsidRDefault="008074C7" w:rsidP="00AA4E49">
            <w:pPr>
              <w:pStyle w:val="NormalIndent"/>
              <w:spacing w:before="80" w:after="80" w:line="276" w:lineRule="auto"/>
              <w:rPr>
                <w:iCs w:val="0"/>
              </w:rPr>
            </w:pPr>
            <w:r w:rsidRPr="009C7222">
              <w:t>Image</w:t>
            </w:r>
            <w:r w:rsidR="00C42CF3">
              <w:t>Url</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D77317">
            <w:pPr>
              <w:pStyle w:val="comment"/>
              <w:numPr>
                <w:ilvl w:val="0"/>
                <w:numId w:val="138"/>
              </w:numPr>
              <w:jc w:val="right"/>
              <w:rPr>
                <w:rFonts w:ascii="Times New Roman" w:hAnsi="Times New Roman" w:cs="Times New Roman"/>
                <w:i w:val="0"/>
                <w:color w:val="000000" w:themeColor="text1"/>
                <w:sz w:val="22"/>
                <w:szCs w:val="22"/>
              </w:rPr>
              <w:pPrChange w:id="1267" w:author="Ngọc Mạnh Lưu" w:date="2015-12-13T23:56:00Z">
                <w:pPr>
                  <w:pStyle w:val="comment"/>
                  <w:numPr>
                    <w:numId w:val="139"/>
                  </w:numPr>
                  <w:ind w:left="360" w:hanging="360"/>
                  <w:jc w:val="right"/>
                </w:pPr>
              </w:pPrChange>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D77317">
            <w:pPr>
              <w:pStyle w:val="comment"/>
              <w:numPr>
                <w:ilvl w:val="0"/>
                <w:numId w:val="138"/>
              </w:numPr>
              <w:jc w:val="right"/>
              <w:rPr>
                <w:rFonts w:ascii="Times New Roman" w:hAnsi="Times New Roman" w:cs="Times New Roman"/>
                <w:i w:val="0"/>
                <w:color w:val="000000" w:themeColor="text1"/>
                <w:sz w:val="22"/>
                <w:szCs w:val="22"/>
              </w:rPr>
              <w:pPrChange w:id="1268" w:author="Ngọc Mạnh Lưu" w:date="2015-12-13T23:56:00Z">
                <w:pPr>
                  <w:pStyle w:val="comment"/>
                  <w:numPr>
                    <w:numId w:val="139"/>
                  </w:numPr>
                  <w:ind w:left="360" w:hanging="360"/>
                  <w:jc w:val="right"/>
                </w:pPr>
              </w:pPrChange>
            </w:pPr>
          </w:p>
        </w:tc>
        <w:tc>
          <w:tcPr>
            <w:tcW w:w="1985" w:type="dxa"/>
          </w:tcPr>
          <w:p w14:paraId="1673FF58" w14:textId="5F460C6E" w:rsidR="008074C7" w:rsidRPr="009C7222" w:rsidRDefault="008074C7" w:rsidP="00AA4E49">
            <w:pPr>
              <w:pStyle w:val="NormalIndent"/>
              <w:spacing w:before="80" w:after="80" w:line="276" w:lineRule="auto"/>
              <w:rPr>
                <w:iCs w:val="0"/>
              </w:rPr>
            </w:pPr>
            <w:r w:rsidRPr="009C7222">
              <w:t>SliderU</w:t>
            </w:r>
            <w:r w:rsidR="00414BD5">
              <w:t>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D77317">
            <w:pPr>
              <w:pStyle w:val="comment"/>
              <w:numPr>
                <w:ilvl w:val="0"/>
                <w:numId w:val="138"/>
              </w:numPr>
              <w:jc w:val="right"/>
              <w:rPr>
                <w:rFonts w:ascii="Times New Roman" w:hAnsi="Times New Roman" w:cs="Times New Roman"/>
                <w:i w:val="0"/>
                <w:color w:val="000000" w:themeColor="text1"/>
                <w:sz w:val="22"/>
                <w:szCs w:val="22"/>
              </w:rPr>
              <w:pPrChange w:id="1269" w:author="Ngọc Mạnh Lưu" w:date="2015-12-13T23:56:00Z">
                <w:pPr>
                  <w:pStyle w:val="comment"/>
                  <w:numPr>
                    <w:numId w:val="139"/>
                  </w:numPr>
                  <w:ind w:left="360" w:hanging="360"/>
                  <w:jc w:val="right"/>
                </w:pPr>
              </w:pPrChange>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D77317">
            <w:pPr>
              <w:pStyle w:val="comment"/>
              <w:numPr>
                <w:ilvl w:val="0"/>
                <w:numId w:val="138"/>
              </w:numPr>
              <w:jc w:val="right"/>
              <w:rPr>
                <w:rFonts w:ascii="Times New Roman" w:hAnsi="Times New Roman" w:cs="Times New Roman"/>
                <w:i w:val="0"/>
                <w:color w:val="000000" w:themeColor="text1"/>
                <w:sz w:val="22"/>
                <w:szCs w:val="22"/>
              </w:rPr>
              <w:pPrChange w:id="1270" w:author="Ngọc Mạnh Lưu" w:date="2015-12-13T23:56:00Z">
                <w:pPr>
                  <w:pStyle w:val="comment"/>
                  <w:numPr>
                    <w:numId w:val="139"/>
                  </w:numPr>
                  <w:ind w:left="360" w:hanging="360"/>
                  <w:jc w:val="right"/>
                </w:pPr>
              </w:pPrChange>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D77317">
            <w:pPr>
              <w:pStyle w:val="comment"/>
              <w:numPr>
                <w:ilvl w:val="0"/>
                <w:numId w:val="138"/>
              </w:numPr>
              <w:jc w:val="right"/>
              <w:rPr>
                <w:rFonts w:ascii="Times New Roman" w:hAnsi="Times New Roman" w:cs="Times New Roman"/>
                <w:i w:val="0"/>
                <w:color w:val="000000" w:themeColor="text1"/>
                <w:sz w:val="22"/>
                <w:szCs w:val="22"/>
              </w:rPr>
              <w:pPrChange w:id="1271" w:author="Ngọc Mạnh Lưu" w:date="2015-12-13T23:56:00Z">
                <w:pPr>
                  <w:pStyle w:val="comment"/>
                  <w:numPr>
                    <w:numId w:val="139"/>
                  </w:numPr>
                  <w:ind w:left="360" w:hanging="360"/>
                  <w:jc w:val="right"/>
                </w:pPr>
              </w:pPrChange>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D77317">
            <w:pPr>
              <w:pStyle w:val="comment"/>
              <w:numPr>
                <w:ilvl w:val="0"/>
                <w:numId w:val="138"/>
              </w:numPr>
              <w:jc w:val="right"/>
              <w:rPr>
                <w:rFonts w:ascii="Times New Roman" w:hAnsi="Times New Roman" w:cs="Times New Roman"/>
                <w:i w:val="0"/>
                <w:color w:val="000000" w:themeColor="text1"/>
                <w:sz w:val="22"/>
                <w:szCs w:val="22"/>
              </w:rPr>
              <w:pPrChange w:id="1272" w:author="Ngọc Mạnh Lưu" w:date="2015-12-13T23:56:00Z">
                <w:pPr>
                  <w:pStyle w:val="comment"/>
                  <w:numPr>
                    <w:numId w:val="139"/>
                  </w:numPr>
                  <w:ind w:left="360" w:hanging="360"/>
                  <w:jc w:val="right"/>
                </w:pPr>
              </w:pPrChange>
            </w:pPr>
          </w:p>
        </w:tc>
        <w:tc>
          <w:tcPr>
            <w:tcW w:w="1985" w:type="dxa"/>
          </w:tcPr>
          <w:p w14:paraId="5BDD7059" w14:textId="6BA4FE94" w:rsidR="008074C7" w:rsidRPr="009C7222" w:rsidRDefault="008074C7" w:rsidP="00AA4E49">
            <w:pPr>
              <w:pStyle w:val="NormalIndent"/>
              <w:spacing w:before="80" w:after="80" w:line="276" w:lineRule="auto"/>
              <w:rPr>
                <w:iCs w:val="0"/>
              </w:rPr>
            </w:pPr>
            <w:r>
              <w:t>Text</w:t>
            </w:r>
            <w:r w:rsidR="00414BD5">
              <w:t>C</w:t>
            </w:r>
            <w:r>
              <w:t>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r w:rsidR="00414BD5" w:rsidRPr="00920860" w14:paraId="49330D28" w14:textId="77777777" w:rsidTr="008074C7">
        <w:tc>
          <w:tcPr>
            <w:tcW w:w="562" w:type="dxa"/>
          </w:tcPr>
          <w:p w14:paraId="361A735B" w14:textId="77777777" w:rsidR="00414BD5" w:rsidRPr="00920860" w:rsidRDefault="00414BD5" w:rsidP="00D77317">
            <w:pPr>
              <w:pStyle w:val="comment"/>
              <w:numPr>
                <w:ilvl w:val="0"/>
                <w:numId w:val="138"/>
              </w:numPr>
              <w:jc w:val="right"/>
              <w:rPr>
                <w:rFonts w:ascii="Times New Roman" w:hAnsi="Times New Roman" w:cs="Times New Roman"/>
                <w:i w:val="0"/>
                <w:color w:val="000000" w:themeColor="text1"/>
                <w:sz w:val="22"/>
                <w:szCs w:val="22"/>
              </w:rPr>
              <w:pPrChange w:id="1273" w:author="Ngọc Mạnh Lưu" w:date="2015-12-13T23:56:00Z">
                <w:pPr>
                  <w:pStyle w:val="comment"/>
                  <w:numPr>
                    <w:numId w:val="139"/>
                  </w:numPr>
                  <w:ind w:left="360" w:hanging="360"/>
                  <w:jc w:val="right"/>
                </w:pPr>
              </w:pPrChange>
            </w:pPr>
          </w:p>
        </w:tc>
        <w:tc>
          <w:tcPr>
            <w:tcW w:w="1985" w:type="dxa"/>
          </w:tcPr>
          <w:p w14:paraId="2FC828A0" w14:textId="468C96FD" w:rsidR="00414BD5" w:rsidRDefault="00414BD5" w:rsidP="00AA4E49">
            <w:pPr>
              <w:pStyle w:val="NormalIndent"/>
              <w:spacing w:before="80" w:after="80" w:line="276" w:lineRule="auto"/>
            </w:pPr>
            <w:r>
              <w:t>VideoUrl</w:t>
            </w:r>
          </w:p>
        </w:tc>
        <w:tc>
          <w:tcPr>
            <w:tcW w:w="1134" w:type="dxa"/>
          </w:tcPr>
          <w:p w14:paraId="2CCB4F4D" w14:textId="1A89517D" w:rsidR="00414BD5" w:rsidRPr="009C7222" w:rsidRDefault="00414BD5" w:rsidP="00AA4E49">
            <w:pPr>
              <w:pStyle w:val="NormalIndent"/>
              <w:spacing w:before="80" w:after="80" w:line="276" w:lineRule="auto"/>
            </w:pPr>
            <w:r>
              <w:t>String</w:t>
            </w:r>
          </w:p>
        </w:tc>
        <w:tc>
          <w:tcPr>
            <w:tcW w:w="850" w:type="dxa"/>
          </w:tcPr>
          <w:p w14:paraId="0EAE1A43" w14:textId="77777777" w:rsidR="00414BD5" w:rsidRPr="009C7222" w:rsidRDefault="00414BD5" w:rsidP="00AA4E49">
            <w:pPr>
              <w:pStyle w:val="NormalIndent"/>
              <w:spacing w:before="80" w:after="80" w:line="276" w:lineRule="auto"/>
              <w:rPr>
                <w:iCs w:val="0"/>
              </w:rPr>
            </w:pPr>
          </w:p>
        </w:tc>
        <w:tc>
          <w:tcPr>
            <w:tcW w:w="3744" w:type="dxa"/>
          </w:tcPr>
          <w:p w14:paraId="48323549" w14:textId="0917EFED" w:rsidR="00414BD5" w:rsidRPr="009C7222" w:rsidRDefault="00414BD5" w:rsidP="00AA4E49">
            <w:pPr>
              <w:pStyle w:val="NormalIndent"/>
              <w:keepNext/>
              <w:spacing w:before="80" w:after="80" w:line="276" w:lineRule="auto"/>
            </w:pPr>
            <w:r>
              <w:t>Slide’s url video</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1274" w:name="_Toc436761674"/>
      <w:r>
        <w:t>Conversation table</w:t>
      </w:r>
      <w:bookmarkEnd w:id="1274"/>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D77317">
            <w:pPr>
              <w:pStyle w:val="comment"/>
              <w:numPr>
                <w:ilvl w:val="0"/>
                <w:numId w:val="216"/>
              </w:numPr>
              <w:jc w:val="right"/>
              <w:rPr>
                <w:rFonts w:ascii="Times New Roman" w:hAnsi="Times New Roman" w:cs="Times New Roman"/>
                <w:i w:val="0"/>
                <w:color w:val="000000" w:themeColor="text1"/>
                <w:sz w:val="22"/>
                <w:szCs w:val="22"/>
              </w:rPr>
              <w:pPrChange w:id="1275" w:author="Ngọc Mạnh Lưu" w:date="2015-12-13T23:56:00Z">
                <w:pPr>
                  <w:pStyle w:val="comment"/>
                  <w:numPr>
                    <w:numId w:val="223"/>
                  </w:numPr>
                  <w:tabs>
                    <w:tab w:val="num" w:pos="360"/>
                  </w:tabs>
                  <w:ind w:left="360" w:hanging="360"/>
                  <w:jc w:val="right"/>
                </w:pPr>
              </w:pPrChange>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D77317">
            <w:pPr>
              <w:pStyle w:val="comment"/>
              <w:numPr>
                <w:ilvl w:val="0"/>
                <w:numId w:val="216"/>
              </w:numPr>
              <w:jc w:val="right"/>
              <w:rPr>
                <w:rFonts w:ascii="Times New Roman" w:hAnsi="Times New Roman" w:cs="Times New Roman"/>
                <w:i w:val="0"/>
                <w:color w:val="000000" w:themeColor="text1"/>
                <w:sz w:val="22"/>
                <w:szCs w:val="22"/>
              </w:rPr>
              <w:pPrChange w:id="1276" w:author="Ngọc Mạnh Lưu" w:date="2015-12-13T23:56:00Z">
                <w:pPr>
                  <w:pStyle w:val="comment"/>
                  <w:numPr>
                    <w:numId w:val="223"/>
                  </w:numPr>
                  <w:tabs>
                    <w:tab w:val="num" w:pos="360"/>
                  </w:tabs>
                  <w:ind w:left="360" w:hanging="360"/>
                  <w:jc w:val="right"/>
                </w:pPr>
              </w:pPrChange>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D77317">
            <w:pPr>
              <w:pStyle w:val="comment"/>
              <w:numPr>
                <w:ilvl w:val="0"/>
                <w:numId w:val="216"/>
              </w:numPr>
              <w:jc w:val="right"/>
              <w:rPr>
                <w:rFonts w:ascii="Times New Roman" w:hAnsi="Times New Roman" w:cs="Times New Roman"/>
                <w:i w:val="0"/>
                <w:color w:val="000000" w:themeColor="text1"/>
                <w:sz w:val="22"/>
                <w:szCs w:val="22"/>
              </w:rPr>
              <w:pPrChange w:id="1277" w:author="Ngọc Mạnh Lưu" w:date="2015-12-13T23:56:00Z">
                <w:pPr>
                  <w:pStyle w:val="comment"/>
                  <w:numPr>
                    <w:numId w:val="223"/>
                  </w:numPr>
                  <w:tabs>
                    <w:tab w:val="num" w:pos="360"/>
                  </w:tabs>
                  <w:ind w:left="360" w:hanging="360"/>
                  <w:jc w:val="right"/>
                </w:pPr>
              </w:pPrChange>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D77317">
            <w:pPr>
              <w:pStyle w:val="comment"/>
              <w:numPr>
                <w:ilvl w:val="0"/>
                <w:numId w:val="216"/>
              </w:numPr>
              <w:jc w:val="right"/>
              <w:rPr>
                <w:rFonts w:ascii="Times New Roman" w:hAnsi="Times New Roman" w:cs="Times New Roman"/>
                <w:i w:val="0"/>
                <w:color w:val="000000" w:themeColor="text1"/>
                <w:sz w:val="22"/>
                <w:szCs w:val="22"/>
              </w:rPr>
              <w:pPrChange w:id="1278" w:author="Ngọc Mạnh Lưu" w:date="2015-12-13T23:56:00Z">
                <w:pPr>
                  <w:pStyle w:val="comment"/>
                  <w:numPr>
                    <w:numId w:val="223"/>
                  </w:numPr>
                  <w:tabs>
                    <w:tab w:val="num" w:pos="360"/>
                  </w:tabs>
                  <w:ind w:left="360" w:hanging="360"/>
                  <w:jc w:val="right"/>
                </w:pPr>
              </w:pPrChange>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D77317">
            <w:pPr>
              <w:pStyle w:val="comment"/>
              <w:numPr>
                <w:ilvl w:val="0"/>
                <w:numId w:val="216"/>
              </w:numPr>
              <w:jc w:val="right"/>
              <w:rPr>
                <w:rFonts w:ascii="Times New Roman" w:hAnsi="Times New Roman" w:cs="Times New Roman"/>
                <w:i w:val="0"/>
                <w:color w:val="000000" w:themeColor="text1"/>
                <w:sz w:val="22"/>
                <w:szCs w:val="22"/>
              </w:rPr>
              <w:pPrChange w:id="1279" w:author="Ngọc Mạnh Lưu" w:date="2015-12-13T23:56:00Z">
                <w:pPr>
                  <w:pStyle w:val="comment"/>
                  <w:numPr>
                    <w:numId w:val="223"/>
                  </w:numPr>
                  <w:tabs>
                    <w:tab w:val="num" w:pos="360"/>
                  </w:tabs>
                  <w:ind w:left="360" w:hanging="360"/>
                  <w:jc w:val="right"/>
                </w:pPr>
              </w:pPrChange>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D77317">
            <w:pPr>
              <w:pStyle w:val="comment"/>
              <w:numPr>
                <w:ilvl w:val="0"/>
                <w:numId w:val="216"/>
              </w:numPr>
              <w:jc w:val="right"/>
              <w:rPr>
                <w:rFonts w:ascii="Times New Roman" w:hAnsi="Times New Roman" w:cs="Times New Roman"/>
                <w:i w:val="0"/>
                <w:color w:val="000000" w:themeColor="text1"/>
                <w:sz w:val="22"/>
                <w:szCs w:val="22"/>
              </w:rPr>
              <w:pPrChange w:id="1280" w:author="Ngọc Mạnh Lưu" w:date="2015-12-13T23:56:00Z">
                <w:pPr>
                  <w:pStyle w:val="comment"/>
                  <w:numPr>
                    <w:numId w:val="223"/>
                  </w:numPr>
                  <w:tabs>
                    <w:tab w:val="num" w:pos="360"/>
                  </w:tabs>
                  <w:ind w:left="360" w:hanging="360"/>
                  <w:jc w:val="right"/>
                </w:pPr>
              </w:pPrChange>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D77317">
            <w:pPr>
              <w:pStyle w:val="comment"/>
              <w:numPr>
                <w:ilvl w:val="0"/>
                <w:numId w:val="216"/>
              </w:numPr>
              <w:jc w:val="right"/>
              <w:rPr>
                <w:rFonts w:ascii="Times New Roman" w:hAnsi="Times New Roman" w:cs="Times New Roman"/>
                <w:i w:val="0"/>
                <w:color w:val="000000" w:themeColor="text1"/>
                <w:sz w:val="22"/>
                <w:szCs w:val="22"/>
              </w:rPr>
              <w:pPrChange w:id="1281" w:author="Ngọc Mạnh Lưu" w:date="2015-12-13T23:56:00Z">
                <w:pPr>
                  <w:pStyle w:val="comment"/>
                  <w:numPr>
                    <w:numId w:val="223"/>
                  </w:numPr>
                  <w:tabs>
                    <w:tab w:val="num" w:pos="360"/>
                  </w:tabs>
                  <w:ind w:left="360" w:hanging="360"/>
                  <w:jc w:val="right"/>
                </w:pPr>
              </w:pPrChange>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D77317">
            <w:pPr>
              <w:pStyle w:val="comment"/>
              <w:numPr>
                <w:ilvl w:val="0"/>
                <w:numId w:val="216"/>
              </w:numPr>
              <w:jc w:val="right"/>
              <w:rPr>
                <w:rFonts w:ascii="Times New Roman" w:hAnsi="Times New Roman" w:cs="Times New Roman"/>
                <w:i w:val="0"/>
                <w:color w:val="000000" w:themeColor="text1"/>
                <w:sz w:val="22"/>
                <w:szCs w:val="22"/>
              </w:rPr>
              <w:pPrChange w:id="1282" w:author="Ngọc Mạnh Lưu" w:date="2015-12-13T23:56:00Z">
                <w:pPr>
                  <w:pStyle w:val="comment"/>
                  <w:numPr>
                    <w:numId w:val="223"/>
                  </w:numPr>
                  <w:tabs>
                    <w:tab w:val="num" w:pos="360"/>
                  </w:tabs>
                  <w:ind w:left="360" w:hanging="360"/>
                  <w:jc w:val="right"/>
                </w:pPr>
              </w:pPrChange>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1283" w:name="_Toc436761675"/>
      <w:r>
        <w:t>Message table</w:t>
      </w:r>
      <w:bookmarkEnd w:id="1283"/>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D77317">
            <w:pPr>
              <w:pStyle w:val="comment"/>
              <w:numPr>
                <w:ilvl w:val="0"/>
                <w:numId w:val="217"/>
              </w:numPr>
              <w:jc w:val="right"/>
              <w:rPr>
                <w:rFonts w:ascii="Times New Roman" w:hAnsi="Times New Roman" w:cs="Times New Roman"/>
                <w:i w:val="0"/>
                <w:color w:val="000000" w:themeColor="text1"/>
                <w:sz w:val="22"/>
                <w:szCs w:val="22"/>
              </w:rPr>
              <w:pPrChange w:id="1284" w:author="Ngọc Mạnh Lưu" w:date="2015-12-13T23:56:00Z">
                <w:pPr>
                  <w:pStyle w:val="comment"/>
                  <w:numPr>
                    <w:numId w:val="224"/>
                  </w:numPr>
                  <w:tabs>
                    <w:tab w:val="num" w:pos="360"/>
                  </w:tabs>
                  <w:ind w:left="360" w:hanging="360"/>
                  <w:jc w:val="right"/>
                </w:pPr>
              </w:pPrChange>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D77317">
            <w:pPr>
              <w:pStyle w:val="comment"/>
              <w:numPr>
                <w:ilvl w:val="0"/>
                <w:numId w:val="217"/>
              </w:numPr>
              <w:jc w:val="right"/>
              <w:rPr>
                <w:rFonts w:ascii="Times New Roman" w:hAnsi="Times New Roman" w:cs="Times New Roman"/>
                <w:i w:val="0"/>
                <w:color w:val="000000" w:themeColor="text1"/>
                <w:sz w:val="22"/>
                <w:szCs w:val="22"/>
              </w:rPr>
              <w:pPrChange w:id="1285" w:author="Ngọc Mạnh Lưu" w:date="2015-12-13T23:56:00Z">
                <w:pPr>
                  <w:pStyle w:val="comment"/>
                  <w:numPr>
                    <w:numId w:val="224"/>
                  </w:numPr>
                  <w:tabs>
                    <w:tab w:val="num" w:pos="360"/>
                  </w:tabs>
                  <w:ind w:left="360" w:hanging="360"/>
                  <w:jc w:val="right"/>
                </w:pPr>
              </w:pPrChange>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D77317">
            <w:pPr>
              <w:pStyle w:val="comment"/>
              <w:numPr>
                <w:ilvl w:val="0"/>
                <w:numId w:val="217"/>
              </w:numPr>
              <w:jc w:val="right"/>
              <w:rPr>
                <w:rFonts w:ascii="Times New Roman" w:hAnsi="Times New Roman" w:cs="Times New Roman"/>
                <w:i w:val="0"/>
                <w:color w:val="000000" w:themeColor="text1"/>
                <w:sz w:val="22"/>
                <w:szCs w:val="22"/>
              </w:rPr>
              <w:pPrChange w:id="1286" w:author="Ngọc Mạnh Lưu" w:date="2015-12-13T23:56:00Z">
                <w:pPr>
                  <w:pStyle w:val="comment"/>
                  <w:numPr>
                    <w:numId w:val="224"/>
                  </w:numPr>
                  <w:tabs>
                    <w:tab w:val="num" w:pos="360"/>
                  </w:tabs>
                  <w:ind w:left="360" w:hanging="360"/>
                  <w:jc w:val="right"/>
                </w:pPr>
              </w:pPrChange>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D77317">
            <w:pPr>
              <w:pStyle w:val="comment"/>
              <w:numPr>
                <w:ilvl w:val="0"/>
                <w:numId w:val="217"/>
              </w:numPr>
              <w:jc w:val="right"/>
              <w:rPr>
                <w:rFonts w:ascii="Times New Roman" w:hAnsi="Times New Roman" w:cs="Times New Roman"/>
                <w:i w:val="0"/>
                <w:color w:val="000000" w:themeColor="text1"/>
                <w:sz w:val="22"/>
                <w:szCs w:val="22"/>
              </w:rPr>
              <w:pPrChange w:id="1287" w:author="Ngọc Mạnh Lưu" w:date="2015-12-13T23:56:00Z">
                <w:pPr>
                  <w:pStyle w:val="comment"/>
                  <w:numPr>
                    <w:numId w:val="224"/>
                  </w:numPr>
                  <w:tabs>
                    <w:tab w:val="num" w:pos="360"/>
                  </w:tabs>
                  <w:ind w:left="360" w:hanging="360"/>
                  <w:jc w:val="right"/>
                </w:pPr>
              </w:pPrChange>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D77317">
            <w:pPr>
              <w:pStyle w:val="comment"/>
              <w:numPr>
                <w:ilvl w:val="0"/>
                <w:numId w:val="217"/>
              </w:numPr>
              <w:jc w:val="right"/>
              <w:rPr>
                <w:rFonts w:ascii="Times New Roman" w:hAnsi="Times New Roman" w:cs="Times New Roman"/>
                <w:i w:val="0"/>
                <w:color w:val="000000" w:themeColor="text1"/>
                <w:sz w:val="22"/>
                <w:szCs w:val="22"/>
              </w:rPr>
              <w:pPrChange w:id="1288" w:author="Ngọc Mạnh Lưu" w:date="2015-12-13T23:56:00Z">
                <w:pPr>
                  <w:pStyle w:val="comment"/>
                  <w:numPr>
                    <w:numId w:val="224"/>
                  </w:numPr>
                  <w:tabs>
                    <w:tab w:val="num" w:pos="360"/>
                  </w:tabs>
                  <w:ind w:left="360" w:hanging="360"/>
                  <w:jc w:val="right"/>
                </w:pPr>
              </w:pPrChange>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1289" w:name="_Toc436761676"/>
      <w:r>
        <w:t>RewardPkg table</w:t>
      </w:r>
      <w:bookmarkEnd w:id="128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D77317">
            <w:pPr>
              <w:pStyle w:val="comment"/>
              <w:numPr>
                <w:ilvl w:val="0"/>
                <w:numId w:val="218"/>
              </w:numPr>
              <w:jc w:val="right"/>
              <w:rPr>
                <w:rFonts w:ascii="Times New Roman" w:hAnsi="Times New Roman" w:cs="Times New Roman"/>
                <w:i w:val="0"/>
                <w:color w:val="000000" w:themeColor="text1"/>
                <w:sz w:val="22"/>
                <w:szCs w:val="22"/>
              </w:rPr>
              <w:pPrChange w:id="1290" w:author="Ngọc Mạnh Lưu" w:date="2015-12-13T23:56:00Z">
                <w:pPr>
                  <w:pStyle w:val="comment"/>
                  <w:numPr>
                    <w:numId w:val="225"/>
                  </w:numPr>
                  <w:tabs>
                    <w:tab w:val="num" w:pos="360"/>
                  </w:tabs>
                  <w:ind w:left="360" w:hanging="360"/>
                  <w:jc w:val="right"/>
                </w:pPr>
              </w:pPrChange>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D77317">
            <w:pPr>
              <w:pStyle w:val="comment"/>
              <w:numPr>
                <w:ilvl w:val="0"/>
                <w:numId w:val="218"/>
              </w:numPr>
              <w:jc w:val="right"/>
              <w:rPr>
                <w:rFonts w:ascii="Times New Roman" w:hAnsi="Times New Roman" w:cs="Times New Roman"/>
                <w:i w:val="0"/>
                <w:color w:val="000000" w:themeColor="text1"/>
                <w:sz w:val="22"/>
                <w:szCs w:val="22"/>
              </w:rPr>
              <w:pPrChange w:id="1291" w:author="Ngọc Mạnh Lưu" w:date="2015-12-13T23:56:00Z">
                <w:pPr>
                  <w:pStyle w:val="comment"/>
                  <w:numPr>
                    <w:numId w:val="225"/>
                  </w:numPr>
                  <w:tabs>
                    <w:tab w:val="num" w:pos="360"/>
                  </w:tabs>
                  <w:ind w:left="360" w:hanging="360"/>
                  <w:jc w:val="right"/>
                </w:pPr>
              </w:pPrChange>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D77317">
            <w:pPr>
              <w:pStyle w:val="comment"/>
              <w:numPr>
                <w:ilvl w:val="0"/>
                <w:numId w:val="218"/>
              </w:numPr>
              <w:jc w:val="right"/>
              <w:rPr>
                <w:rFonts w:ascii="Times New Roman" w:hAnsi="Times New Roman" w:cs="Times New Roman"/>
                <w:i w:val="0"/>
                <w:color w:val="000000" w:themeColor="text1"/>
                <w:sz w:val="22"/>
                <w:szCs w:val="22"/>
              </w:rPr>
              <w:pPrChange w:id="1292" w:author="Ngọc Mạnh Lưu" w:date="2015-12-13T23:56:00Z">
                <w:pPr>
                  <w:pStyle w:val="comment"/>
                  <w:numPr>
                    <w:numId w:val="225"/>
                  </w:numPr>
                  <w:tabs>
                    <w:tab w:val="num" w:pos="360"/>
                  </w:tabs>
                  <w:ind w:left="360" w:hanging="360"/>
                  <w:jc w:val="right"/>
                </w:pPr>
              </w:pPrChange>
            </w:pPr>
          </w:p>
        </w:tc>
        <w:tc>
          <w:tcPr>
            <w:tcW w:w="1985" w:type="dxa"/>
          </w:tcPr>
          <w:p w14:paraId="291A31B4" w14:textId="31B60D0D" w:rsidR="008074C7" w:rsidRPr="0074094C" w:rsidRDefault="008074C7" w:rsidP="00AA4E49">
            <w:pPr>
              <w:pStyle w:val="NormalIndent"/>
              <w:spacing w:before="80" w:after="80" w:line="276" w:lineRule="auto"/>
              <w:rPr>
                <w:iCs w:val="0"/>
              </w:rPr>
            </w:pPr>
            <w:r>
              <w:t>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D77317">
            <w:pPr>
              <w:pStyle w:val="comment"/>
              <w:numPr>
                <w:ilvl w:val="0"/>
                <w:numId w:val="218"/>
              </w:numPr>
              <w:jc w:val="right"/>
              <w:rPr>
                <w:rFonts w:ascii="Times New Roman" w:hAnsi="Times New Roman" w:cs="Times New Roman"/>
                <w:i w:val="0"/>
                <w:color w:val="000000" w:themeColor="text1"/>
                <w:sz w:val="22"/>
                <w:szCs w:val="22"/>
              </w:rPr>
              <w:pPrChange w:id="1293" w:author="Ngọc Mạnh Lưu" w:date="2015-12-13T23:56:00Z">
                <w:pPr>
                  <w:pStyle w:val="comment"/>
                  <w:numPr>
                    <w:numId w:val="225"/>
                  </w:numPr>
                  <w:tabs>
                    <w:tab w:val="num" w:pos="360"/>
                  </w:tabs>
                  <w:ind w:left="360" w:hanging="360"/>
                  <w:jc w:val="right"/>
                </w:pPr>
              </w:pPrChange>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D77317">
            <w:pPr>
              <w:pStyle w:val="comment"/>
              <w:numPr>
                <w:ilvl w:val="0"/>
                <w:numId w:val="218"/>
              </w:numPr>
              <w:jc w:val="right"/>
              <w:rPr>
                <w:rFonts w:ascii="Times New Roman" w:hAnsi="Times New Roman" w:cs="Times New Roman"/>
                <w:i w:val="0"/>
                <w:color w:val="000000" w:themeColor="text1"/>
                <w:sz w:val="22"/>
                <w:szCs w:val="22"/>
              </w:rPr>
              <w:pPrChange w:id="1294" w:author="Ngọc Mạnh Lưu" w:date="2015-12-13T23:56:00Z">
                <w:pPr>
                  <w:pStyle w:val="comment"/>
                  <w:numPr>
                    <w:numId w:val="225"/>
                  </w:numPr>
                  <w:tabs>
                    <w:tab w:val="num" w:pos="360"/>
                  </w:tabs>
                  <w:ind w:left="360" w:hanging="360"/>
                  <w:jc w:val="right"/>
                </w:pPr>
              </w:pPrChange>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D77317">
            <w:pPr>
              <w:pStyle w:val="comment"/>
              <w:numPr>
                <w:ilvl w:val="0"/>
                <w:numId w:val="218"/>
              </w:numPr>
              <w:jc w:val="right"/>
              <w:rPr>
                <w:rFonts w:ascii="Times New Roman" w:hAnsi="Times New Roman" w:cs="Times New Roman"/>
                <w:i w:val="0"/>
                <w:color w:val="000000" w:themeColor="text1"/>
                <w:sz w:val="22"/>
                <w:szCs w:val="22"/>
              </w:rPr>
              <w:pPrChange w:id="1295" w:author="Ngọc Mạnh Lưu" w:date="2015-12-13T23:56:00Z">
                <w:pPr>
                  <w:pStyle w:val="comment"/>
                  <w:numPr>
                    <w:numId w:val="225"/>
                  </w:numPr>
                  <w:tabs>
                    <w:tab w:val="num" w:pos="360"/>
                  </w:tabs>
                  <w:ind w:left="360" w:hanging="360"/>
                  <w:jc w:val="right"/>
                </w:pPr>
              </w:pPrChange>
            </w:pPr>
          </w:p>
        </w:tc>
        <w:tc>
          <w:tcPr>
            <w:tcW w:w="1985" w:type="dxa"/>
          </w:tcPr>
          <w:p w14:paraId="19E74255" w14:textId="11987779" w:rsidR="008074C7" w:rsidRPr="0074094C" w:rsidRDefault="008074C7" w:rsidP="00AA4E49">
            <w:pPr>
              <w:pStyle w:val="NormalIndent"/>
              <w:spacing w:before="80" w:after="80" w:line="276" w:lineRule="auto"/>
              <w:rPr>
                <w:iCs w:val="0"/>
              </w:rPr>
            </w:pPr>
            <w:r>
              <w:t>EstimatedDeliver</w:t>
            </w:r>
            <w:r w:rsidR="00125231">
              <w:t>y</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D77317">
            <w:pPr>
              <w:pStyle w:val="comment"/>
              <w:numPr>
                <w:ilvl w:val="0"/>
                <w:numId w:val="218"/>
              </w:numPr>
              <w:jc w:val="right"/>
              <w:rPr>
                <w:rFonts w:ascii="Times New Roman" w:hAnsi="Times New Roman" w:cs="Times New Roman"/>
                <w:i w:val="0"/>
                <w:color w:val="000000" w:themeColor="text1"/>
                <w:sz w:val="22"/>
                <w:szCs w:val="22"/>
              </w:rPr>
              <w:pPrChange w:id="1296" w:author="Ngọc Mạnh Lưu" w:date="2015-12-13T23:56:00Z">
                <w:pPr>
                  <w:pStyle w:val="comment"/>
                  <w:numPr>
                    <w:numId w:val="225"/>
                  </w:numPr>
                  <w:tabs>
                    <w:tab w:val="num" w:pos="360"/>
                  </w:tabs>
                  <w:ind w:left="360" w:hanging="360"/>
                  <w:jc w:val="right"/>
                </w:pPr>
              </w:pPrChange>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D77317">
            <w:pPr>
              <w:pStyle w:val="comment"/>
              <w:numPr>
                <w:ilvl w:val="0"/>
                <w:numId w:val="218"/>
              </w:numPr>
              <w:jc w:val="right"/>
              <w:rPr>
                <w:rFonts w:ascii="Times New Roman" w:hAnsi="Times New Roman" w:cs="Times New Roman"/>
                <w:i w:val="0"/>
                <w:color w:val="000000" w:themeColor="text1"/>
                <w:sz w:val="22"/>
                <w:szCs w:val="22"/>
              </w:rPr>
              <w:pPrChange w:id="1297" w:author="Ngọc Mạnh Lưu" w:date="2015-12-13T23:56:00Z">
                <w:pPr>
                  <w:pStyle w:val="comment"/>
                  <w:numPr>
                    <w:numId w:val="225"/>
                  </w:numPr>
                  <w:tabs>
                    <w:tab w:val="num" w:pos="360"/>
                  </w:tabs>
                  <w:ind w:left="360" w:hanging="360"/>
                  <w:jc w:val="right"/>
                </w:pPr>
              </w:pPrChange>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D77317">
            <w:pPr>
              <w:pStyle w:val="comment"/>
              <w:numPr>
                <w:ilvl w:val="0"/>
                <w:numId w:val="218"/>
              </w:numPr>
              <w:jc w:val="right"/>
              <w:rPr>
                <w:rFonts w:ascii="Times New Roman" w:hAnsi="Times New Roman" w:cs="Times New Roman"/>
                <w:i w:val="0"/>
                <w:color w:val="000000" w:themeColor="text1"/>
                <w:sz w:val="22"/>
                <w:szCs w:val="22"/>
              </w:rPr>
              <w:pPrChange w:id="1298" w:author="Ngọc Mạnh Lưu" w:date="2015-12-13T23:56:00Z">
                <w:pPr>
                  <w:pStyle w:val="comment"/>
                  <w:numPr>
                    <w:numId w:val="225"/>
                  </w:numPr>
                  <w:tabs>
                    <w:tab w:val="num" w:pos="360"/>
                  </w:tabs>
                  <w:ind w:left="360" w:hanging="360"/>
                  <w:jc w:val="right"/>
                </w:pPr>
              </w:pPrChange>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1299" w:name="_Toc436761677"/>
      <w:r>
        <w:t>BackingDetail table</w:t>
      </w:r>
      <w:bookmarkEnd w:id="129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940D9A4" w:rsidR="008074C7" w:rsidRDefault="008074C7" w:rsidP="00AA4E49">
            <w:pPr>
              <w:pStyle w:val="NormalIndent"/>
              <w:spacing w:before="80" w:after="80" w:line="276" w:lineRule="auto"/>
              <w:rPr>
                <w:iCs w:val="0"/>
              </w:rPr>
            </w:pPr>
            <w:r>
              <w:t>Strin</w:t>
            </w:r>
            <w:r w:rsidR="00125231">
              <w:t>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r w:rsidR="00125231" w:rsidRPr="0074094C" w14:paraId="62F9D226" w14:textId="77777777" w:rsidTr="008074C7">
        <w:tc>
          <w:tcPr>
            <w:tcW w:w="562" w:type="dxa"/>
          </w:tcPr>
          <w:p w14:paraId="23D67EF9" w14:textId="0C43C7F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10</w:t>
            </w:r>
          </w:p>
        </w:tc>
        <w:tc>
          <w:tcPr>
            <w:tcW w:w="1985" w:type="dxa"/>
          </w:tcPr>
          <w:p w14:paraId="76D1CC41" w14:textId="04619B0C" w:rsidR="00125231" w:rsidRPr="00E25CE1" w:rsidRDefault="00125231" w:rsidP="00AA4E49">
            <w:pPr>
              <w:pStyle w:val="NormalIndent"/>
              <w:spacing w:before="80" w:after="80" w:line="276" w:lineRule="auto"/>
            </w:pPr>
            <w:r>
              <w:t>OrderId</w:t>
            </w:r>
          </w:p>
        </w:tc>
        <w:tc>
          <w:tcPr>
            <w:tcW w:w="1134" w:type="dxa"/>
          </w:tcPr>
          <w:p w14:paraId="6995C37C" w14:textId="47EA658F" w:rsidR="00125231" w:rsidRDefault="00125231" w:rsidP="00AA4E49">
            <w:pPr>
              <w:pStyle w:val="NormalIndent"/>
              <w:spacing w:before="80" w:after="80" w:line="276" w:lineRule="auto"/>
            </w:pPr>
            <w:r>
              <w:t>string</w:t>
            </w:r>
          </w:p>
        </w:tc>
        <w:tc>
          <w:tcPr>
            <w:tcW w:w="850" w:type="dxa"/>
          </w:tcPr>
          <w:p w14:paraId="31795F36" w14:textId="0646F7E5" w:rsidR="00125231" w:rsidRDefault="00125231" w:rsidP="00AA4E49">
            <w:pPr>
              <w:pStyle w:val="NormalIndent"/>
              <w:spacing w:before="80" w:after="80" w:line="276" w:lineRule="auto"/>
            </w:pPr>
            <w:r>
              <w:t>No</w:t>
            </w:r>
          </w:p>
        </w:tc>
        <w:tc>
          <w:tcPr>
            <w:tcW w:w="3744" w:type="dxa"/>
          </w:tcPr>
          <w:p w14:paraId="18467B6D" w14:textId="46D82530" w:rsidR="00125231" w:rsidRDefault="00125231" w:rsidP="00AA4E49">
            <w:pPr>
              <w:pStyle w:val="NormalIndent"/>
              <w:spacing w:before="80" w:after="80" w:line="276" w:lineRule="auto"/>
            </w:pPr>
            <w:r>
              <w:t>Iden</w:t>
            </w:r>
            <w:bookmarkStart w:id="1300" w:name="_GoBack"/>
            <w:bookmarkEnd w:id="1300"/>
            <w:r>
              <w:t>tify string of backing order</w:t>
            </w:r>
          </w:p>
        </w:tc>
      </w:tr>
      <w:tr w:rsidR="00125231" w:rsidRPr="0074094C" w14:paraId="0236F1AA" w14:textId="77777777" w:rsidTr="008074C7">
        <w:tc>
          <w:tcPr>
            <w:tcW w:w="562" w:type="dxa"/>
          </w:tcPr>
          <w:p w14:paraId="51DC87B9" w14:textId="1F5B15D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985" w:type="dxa"/>
          </w:tcPr>
          <w:p w14:paraId="144F9F19" w14:textId="6D17790D" w:rsidR="00125231" w:rsidRPr="00E25CE1" w:rsidRDefault="00125231" w:rsidP="00AA4E49">
            <w:pPr>
              <w:pStyle w:val="NormalIndent"/>
              <w:spacing w:before="80" w:after="80" w:line="276" w:lineRule="auto"/>
            </w:pPr>
            <w:r>
              <w:t>TransactionId</w:t>
            </w:r>
          </w:p>
        </w:tc>
        <w:tc>
          <w:tcPr>
            <w:tcW w:w="1134" w:type="dxa"/>
          </w:tcPr>
          <w:p w14:paraId="4D974238" w14:textId="388BE707" w:rsidR="00125231" w:rsidRDefault="00125231" w:rsidP="00AA4E49">
            <w:pPr>
              <w:pStyle w:val="NormalIndent"/>
              <w:spacing w:before="80" w:after="80" w:line="276" w:lineRule="auto"/>
            </w:pPr>
            <w:r>
              <w:t>string</w:t>
            </w:r>
          </w:p>
        </w:tc>
        <w:tc>
          <w:tcPr>
            <w:tcW w:w="850" w:type="dxa"/>
          </w:tcPr>
          <w:p w14:paraId="3ED44AC4" w14:textId="6A2AC265" w:rsidR="00125231" w:rsidRDefault="00125231" w:rsidP="00AA4E49">
            <w:pPr>
              <w:pStyle w:val="NormalIndent"/>
              <w:spacing w:before="80" w:after="80" w:line="276" w:lineRule="auto"/>
            </w:pPr>
            <w:r>
              <w:t>No</w:t>
            </w:r>
          </w:p>
        </w:tc>
        <w:tc>
          <w:tcPr>
            <w:tcW w:w="3744" w:type="dxa"/>
          </w:tcPr>
          <w:p w14:paraId="714514AC" w14:textId="05708824" w:rsidR="00125231" w:rsidRDefault="00125231" w:rsidP="00AA4E49">
            <w:pPr>
              <w:pStyle w:val="NormalIndent"/>
              <w:spacing w:before="80" w:after="80" w:line="276" w:lineRule="auto"/>
            </w:pPr>
            <w:r>
              <w:t>Identify string of Baokim transaction</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1301" w:name="_Toc437560601"/>
      <w:r>
        <w:t>Screen Design</w:t>
      </w:r>
      <w:bookmarkEnd w:id="1301"/>
    </w:p>
    <w:p w14:paraId="2BAC9B43" w14:textId="2ABE36A8" w:rsidR="007D47CF" w:rsidRDefault="001F528D" w:rsidP="001F528D">
      <w:pPr>
        <w:pStyle w:val="Heading3"/>
      </w:pPr>
      <w:bookmarkStart w:id="1302" w:name="_Toc437560602"/>
      <w:r>
        <w:t>User Client</w:t>
      </w:r>
      <w:bookmarkEnd w:id="1302"/>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1303" w:name="_Toc436527939"/>
      <w:r>
        <w:lastRenderedPageBreak/>
        <w:t>Register</w:t>
      </w:r>
      <w:bookmarkEnd w:id="1303"/>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D77317">
            <w:pPr>
              <w:pStyle w:val="ListParagraph"/>
              <w:numPr>
                <w:ilvl w:val="0"/>
                <w:numId w:val="140"/>
              </w:numPr>
              <w:spacing w:before="0" w:after="0"/>
              <w:jc w:val="left"/>
              <w:pPrChange w:id="1304" w:author="Ngọc Mạnh Lưu" w:date="2015-12-13T23:56:00Z">
                <w:pPr>
                  <w:pStyle w:val="ListParagraph"/>
                  <w:numPr>
                    <w:numId w:val="141"/>
                  </w:numPr>
                  <w:spacing w:before="0" w:after="0"/>
                  <w:ind w:hanging="360"/>
                  <w:jc w:val="left"/>
                </w:pPr>
              </w:pPrChange>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D77317">
            <w:pPr>
              <w:pStyle w:val="ListParagraph"/>
              <w:numPr>
                <w:ilvl w:val="0"/>
                <w:numId w:val="140"/>
              </w:numPr>
              <w:spacing w:before="0" w:after="0"/>
              <w:jc w:val="left"/>
              <w:pPrChange w:id="1305" w:author="Ngọc Mạnh Lưu" w:date="2015-12-13T23:56:00Z">
                <w:pPr>
                  <w:pStyle w:val="ListParagraph"/>
                  <w:numPr>
                    <w:numId w:val="141"/>
                  </w:numPr>
                  <w:spacing w:before="0" w:after="0"/>
                  <w:ind w:hanging="360"/>
                  <w:jc w:val="left"/>
                </w:pPr>
              </w:pPrChange>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D77317">
            <w:pPr>
              <w:pStyle w:val="ListParagraph"/>
              <w:numPr>
                <w:ilvl w:val="0"/>
                <w:numId w:val="140"/>
              </w:numPr>
              <w:spacing w:before="0" w:after="0"/>
              <w:jc w:val="left"/>
              <w:pPrChange w:id="1306" w:author="Ngọc Mạnh Lưu" w:date="2015-12-13T23:56:00Z">
                <w:pPr>
                  <w:pStyle w:val="ListParagraph"/>
                  <w:numPr>
                    <w:numId w:val="141"/>
                  </w:numPr>
                  <w:spacing w:before="0" w:after="0"/>
                  <w:ind w:hanging="360"/>
                  <w:jc w:val="left"/>
                </w:pPr>
              </w:pPrChange>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D77317">
            <w:pPr>
              <w:pStyle w:val="ListParagraph"/>
              <w:numPr>
                <w:ilvl w:val="0"/>
                <w:numId w:val="140"/>
              </w:numPr>
              <w:spacing w:before="0" w:after="0"/>
              <w:jc w:val="left"/>
              <w:pPrChange w:id="1307" w:author="Ngọc Mạnh Lưu" w:date="2015-12-13T23:56:00Z">
                <w:pPr>
                  <w:pStyle w:val="ListParagraph"/>
                  <w:numPr>
                    <w:numId w:val="141"/>
                  </w:numPr>
                  <w:spacing w:before="0" w:after="0"/>
                  <w:ind w:hanging="360"/>
                  <w:jc w:val="left"/>
                </w:pPr>
              </w:pPrChange>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D77317">
            <w:pPr>
              <w:pStyle w:val="ListParagraph"/>
              <w:numPr>
                <w:ilvl w:val="0"/>
                <w:numId w:val="140"/>
              </w:numPr>
              <w:spacing w:before="0" w:after="0"/>
              <w:jc w:val="left"/>
              <w:pPrChange w:id="1308" w:author="Ngọc Mạnh Lưu" w:date="2015-12-13T23:56:00Z">
                <w:pPr>
                  <w:pStyle w:val="ListParagraph"/>
                  <w:numPr>
                    <w:numId w:val="141"/>
                  </w:numPr>
                  <w:spacing w:before="0" w:after="0"/>
                  <w:ind w:hanging="360"/>
                  <w:jc w:val="left"/>
                </w:pPr>
              </w:pPrChange>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D77317">
            <w:pPr>
              <w:pStyle w:val="ListParagraph"/>
              <w:numPr>
                <w:ilvl w:val="0"/>
                <w:numId w:val="140"/>
              </w:numPr>
              <w:spacing w:before="0" w:after="0"/>
              <w:jc w:val="left"/>
              <w:pPrChange w:id="1309" w:author="Ngọc Mạnh Lưu" w:date="2015-12-13T23:56:00Z">
                <w:pPr>
                  <w:pStyle w:val="ListParagraph"/>
                  <w:numPr>
                    <w:numId w:val="141"/>
                  </w:numPr>
                  <w:spacing w:before="0" w:after="0"/>
                  <w:ind w:hanging="360"/>
                  <w:jc w:val="left"/>
                </w:pPr>
              </w:pPrChange>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D77317">
            <w:pPr>
              <w:pStyle w:val="ListParagraph"/>
              <w:numPr>
                <w:ilvl w:val="0"/>
                <w:numId w:val="140"/>
              </w:numPr>
              <w:spacing w:before="0" w:after="0"/>
              <w:jc w:val="left"/>
              <w:pPrChange w:id="1310" w:author="Ngọc Mạnh Lưu" w:date="2015-12-13T23:56:00Z">
                <w:pPr>
                  <w:pStyle w:val="ListParagraph"/>
                  <w:numPr>
                    <w:numId w:val="141"/>
                  </w:numPr>
                  <w:spacing w:before="0" w:after="0"/>
                  <w:ind w:hanging="360"/>
                  <w:jc w:val="left"/>
                </w:pPr>
              </w:pPrChange>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D77317">
            <w:pPr>
              <w:pStyle w:val="ListParagraph"/>
              <w:numPr>
                <w:ilvl w:val="0"/>
                <w:numId w:val="140"/>
              </w:numPr>
              <w:spacing w:before="0" w:after="0"/>
              <w:jc w:val="left"/>
              <w:pPrChange w:id="1311" w:author="Ngọc Mạnh Lưu" w:date="2015-12-13T23:56:00Z">
                <w:pPr>
                  <w:pStyle w:val="ListParagraph"/>
                  <w:numPr>
                    <w:numId w:val="141"/>
                  </w:numPr>
                  <w:spacing w:before="0" w:after="0"/>
                  <w:ind w:hanging="360"/>
                  <w:jc w:val="left"/>
                </w:pPr>
              </w:pPrChange>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D77317">
            <w:pPr>
              <w:pStyle w:val="ListParagraph"/>
              <w:numPr>
                <w:ilvl w:val="0"/>
                <w:numId w:val="140"/>
              </w:numPr>
              <w:spacing w:before="0" w:after="0"/>
              <w:jc w:val="left"/>
              <w:pPrChange w:id="1312" w:author="Ngọc Mạnh Lưu" w:date="2015-12-13T23:56:00Z">
                <w:pPr>
                  <w:pStyle w:val="ListParagraph"/>
                  <w:numPr>
                    <w:numId w:val="141"/>
                  </w:numPr>
                  <w:spacing w:before="0" w:after="0"/>
                  <w:ind w:hanging="360"/>
                  <w:jc w:val="left"/>
                </w:pPr>
              </w:pPrChange>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1313" w:name="_Toc436527940"/>
      <w:r>
        <w:lastRenderedPageBreak/>
        <w:t>Login</w:t>
      </w:r>
      <w:bookmarkEnd w:id="1313"/>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D77317">
            <w:pPr>
              <w:pStyle w:val="ListParagraph"/>
              <w:numPr>
                <w:ilvl w:val="0"/>
                <w:numId w:val="143"/>
              </w:numPr>
              <w:spacing w:before="0" w:after="0"/>
              <w:jc w:val="left"/>
              <w:pPrChange w:id="1314" w:author="Ngọc Mạnh Lưu" w:date="2015-12-13T23:56:00Z">
                <w:pPr>
                  <w:pStyle w:val="ListParagraph"/>
                  <w:numPr>
                    <w:numId w:val="144"/>
                  </w:numPr>
                  <w:spacing w:before="0" w:after="0"/>
                  <w:ind w:hanging="360"/>
                  <w:jc w:val="left"/>
                </w:pPr>
              </w:pPrChange>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D77317">
            <w:pPr>
              <w:pStyle w:val="ListParagraph"/>
              <w:numPr>
                <w:ilvl w:val="0"/>
                <w:numId w:val="143"/>
              </w:numPr>
              <w:spacing w:before="0" w:after="0"/>
              <w:jc w:val="left"/>
              <w:pPrChange w:id="1315" w:author="Ngọc Mạnh Lưu" w:date="2015-12-13T23:56:00Z">
                <w:pPr>
                  <w:pStyle w:val="ListParagraph"/>
                  <w:numPr>
                    <w:numId w:val="144"/>
                  </w:numPr>
                  <w:spacing w:before="0" w:after="0"/>
                  <w:ind w:hanging="360"/>
                  <w:jc w:val="left"/>
                </w:pPr>
              </w:pPrChange>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D77317">
            <w:pPr>
              <w:pStyle w:val="ListParagraph"/>
              <w:numPr>
                <w:ilvl w:val="0"/>
                <w:numId w:val="143"/>
              </w:numPr>
              <w:spacing w:before="0" w:after="0"/>
              <w:jc w:val="left"/>
              <w:pPrChange w:id="1316" w:author="Ngọc Mạnh Lưu" w:date="2015-12-13T23:56:00Z">
                <w:pPr>
                  <w:pStyle w:val="ListParagraph"/>
                  <w:numPr>
                    <w:numId w:val="144"/>
                  </w:numPr>
                  <w:spacing w:before="0" w:after="0"/>
                  <w:ind w:hanging="360"/>
                  <w:jc w:val="left"/>
                </w:pPr>
              </w:pPrChange>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D77317">
            <w:pPr>
              <w:pStyle w:val="ListParagraph"/>
              <w:numPr>
                <w:ilvl w:val="0"/>
                <w:numId w:val="143"/>
              </w:numPr>
              <w:spacing w:before="0" w:after="0"/>
              <w:jc w:val="left"/>
              <w:pPrChange w:id="1317" w:author="Ngọc Mạnh Lưu" w:date="2015-12-13T23:56:00Z">
                <w:pPr>
                  <w:pStyle w:val="ListParagraph"/>
                  <w:numPr>
                    <w:numId w:val="144"/>
                  </w:numPr>
                  <w:spacing w:before="0" w:after="0"/>
                  <w:ind w:hanging="360"/>
                  <w:jc w:val="left"/>
                </w:pPr>
              </w:pPrChange>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D77317">
            <w:pPr>
              <w:pStyle w:val="ListParagraph"/>
              <w:numPr>
                <w:ilvl w:val="0"/>
                <w:numId w:val="143"/>
              </w:numPr>
              <w:spacing w:before="0" w:after="0"/>
              <w:jc w:val="left"/>
              <w:pPrChange w:id="1318" w:author="Ngọc Mạnh Lưu" w:date="2015-12-13T23:56:00Z">
                <w:pPr>
                  <w:pStyle w:val="ListParagraph"/>
                  <w:numPr>
                    <w:numId w:val="144"/>
                  </w:numPr>
                  <w:spacing w:before="0" w:after="0"/>
                  <w:ind w:hanging="360"/>
                  <w:jc w:val="left"/>
                </w:pPr>
              </w:pPrChange>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D77317">
            <w:pPr>
              <w:pStyle w:val="ListParagraph"/>
              <w:numPr>
                <w:ilvl w:val="0"/>
                <w:numId w:val="143"/>
              </w:numPr>
              <w:spacing w:before="0" w:after="0"/>
              <w:jc w:val="left"/>
              <w:pPrChange w:id="1319" w:author="Ngọc Mạnh Lưu" w:date="2015-12-13T23:56:00Z">
                <w:pPr>
                  <w:pStyle w:val="ListParagraph"/>
                  <w:numPr>
                    <w:numId w:val="144"/>
                  </w:numPr>
                  <w:spacing w:before="0" w:after="0"/>
                  <w:ind w:hanging="360"/>
                  <w:jc w:val="left"/>
                </w:pPr>
              </w:pPrChange>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D77317">
            <w:pPr>
              <w:pStyle w:val="ListParagraph"/>
              <w:numPr>
                <w:ilvl w:val="0"/>
                <w:numId w:val="143"/>
              </w:numPr>
              <w:spacing w:before="0" w:after="0"/>
              <w:jc w:val="left"/>
              <w:pPrChange w:id="1320" w:author="Ngọc Mạnh Lưu" w:date="2015-12-13T23:56:00Z">
                <w:pPr>
                  <w:pStyle w:val="ListParagraph"/>
                  <w:numPr>
                    <w:numId w:val="144"/>
                  </w:numPr>
                  <w:spacing w:before="0" w:after="0"/>
                  <w:ind w:hanging="360"/>
                  <w:jc w:val="left"/>
                </w:pPr>
              </w:pPrChange>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1321" w:name="_Toc436527941"/>
      <w:r>
        <w:lastRenderedPageBreak/>
        <w:t xml:space="preserve">Search </w:t>
      </w:r>
      <w:bookmarkEnd w:id="1321"/>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1322" w:name="_Toc436527942"/>
      <w:r>
        <w:t>Discover</w:t>
      </w:r>
      <w:bookmarkEnd w:id="1322"/>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1323" w:name="_Toc436527943"/>
      <w:r>
        <w:t>Create project</w:t>
      </w:r>
      <w:bookmarkEnd w:id="1323"/>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1324" w:name="_Toc436527944"/>
      <w:r>
        <w:lastRenderedPageBreak/>
        <w:t>Edit project</w:t>
      </w:r>
      <w:bookmarkEnd w:id="1324"/>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1325" w:name="_Toc436527945"/>
      <w:r>
        <w:t>Statistic</w:t>
      </w:r>
      <w:bookmarkEnd w:id="1325"/>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1326" w:name="_Toc436527946"/>
      <w:r>
        <w:t>Project detail</w:t>
      </w:r>
      <w:bookmarkEnd w:id="1326"/>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2">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1327" w:name="_Toc436527947"/>
      <w:r>
        <w:lastRenderedPageBreak/>
        <w:t xml:space="preserve">Back </w:t>
      </w:r>
      <w:bookmarkEnd w:id="1327"/>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roofErr w:type="gramStart"/>
            <w:r>
              <w:rPr>
                <w:rFonts w:cs="Times New Roman"/>
              </w:rPr>
              <w:t>,…</w:t>
            </w:r>
            <w:proofErr w:type="gramEnd"/>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1328" w:name="_Toc436527948"/>
      <w:r>
        <w:lastRenderedPageBreak/>
        <w:t>Message</w:t>
      </w:r>
      <w:bookmarkEnd w:id="1328"/>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1329" w:name="_Toc436527949"/>
      <w:r>
        <w:t>Project management</w:t>
      </w:r>
      <w:bookmarkEnd w:id="1329"/>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1330" w:name="_Toc436527950"/>
      <w:r>
        <w:lastRenderedPageBreak/>
        <w:t>Account management</w:t>
      </w:r>
      <w:bookmarkEnd w:id="1330"/>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roofErr w:type="gramStart"/>
            <w:r>
              <w:rPr>
                <w:rFonts w:cs="Times New Roman"/>
              </w:rPr>
              <w:t>,…</w:t>
            </w:r>
            <w:proofErr w:type="gramEnd"/>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1331" w:name="_Toc437560603"/>
      <w:r>
        <w:lastRenderedPageBreak/>
        <w:t>Admin</w:t>
      </w:r>
      <w:bookmarkEnd w:id="1331"/>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4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2"/>
        <w:gridCol w:w="1304"/>
        <w:gridCol w:w="815"/>
        <w:gridCol w:w="974"/>
        <w:gridCol w:w="1280"/>
        <w:gridCol w:w="889"/>
        <w:gridCol w:w="159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554"/>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2">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4">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1332" w:name="_Toc437560604"/>
      <w:r>
        <w:t>SOFTWARE TESTING</w:t>
      </w:r>
      <w:bookmarkEnd w:id="1332"/>
    </w:p>
    <w:p w14:paraId="6198E7DF" w14:textId="3D4718D4" w:rsidR="009635AE" w:rsidRDefault="009635AE" w:rsidP="009635AE">
      <w:pPr>
        <w:pStyle w:val="Heading2"/>
      </w:pPr>
      <w:bookmarkStart w:id="1333" w:name="_Toc437560605"/>
      <w:r>
        <w:t>Introduction</w:t>
      </w:r>
      <w:bookmarkEnd w:id="1333"/>
    </w:p>
    <w:p w14:paraId="74716546" w14:textId="1AF965E4" w:rsidR="009635AE" w:rsidRDefault="009635AE" w:rsidP="009635AE">
      <w:pPr>
        <w:pStyle w:val="Heading3"/>
      </w:pPr>
      <w:bookmarkStart w:id="1334" w:name="_Toc437560606"/>
      <w:r>
        <w:t>Purpose</w:t>
      </w:r>
      <w:bookmarkEnd w:id="1334"/>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1335" w:name="_Toc432812283"/>
      <w:bookmarkStart w:id="1336" w:name="_Toc437560607"/>
      <w:r w:rsidRPr="005D2052">
        <w:t>Definitions and Acronyms</w:t>
      </w:r>
      <w:bookmarkEnd w:id="1335"/>
      <w:bookmarkEnd w:id="1336"/>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1337" w:name="_Toc422957994"/>
      <w:bookmarkStart w:id="1338" w:name="_Toc432812286"/>
      <w:bookmarkStart w:id="1339" w:name="_Toc437560608"/>
      <w:r w:rsidRPr="00586725">
        <w:t>Scope of testing</w:t>
      </w:r>
      <w:bookmarkEnd w:id="1337"/>
      <w:bookmarkEnd w:id="1338"/>
      <w:bookmarkEnd w:id="1339"/>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D77317">
      <w:pPr>
        <w:pStyle w:val="ListParagraph"/>
        <w:numPr>
          <w:ilvl w:val="0"/>
          <w:numId w:val="145"/>
        </w:numPr>
        <w:spacing w:before="0" w:after="0" w:line="360" w:lineRule="auto"/>
        <w:pPrChange w:id="1340" w:author="Ngọc Mạnh Lưu" w:date="2015-12-13T23:56:00Z">
          <w:pPr>
            <w:pStyle w:val="ListParagraph"/>
            <w:numPr>
              <w:numId w:val="146"/>
            </w:numPr>
            <w:spacing w:before="0" w:after="0" w:line="360" w:lineRule="auto"/>
            <w:ind w:left="1267" w:hanging="360"/>
          </w:pPr>
        </w:pPrChange>
      </w:pPr>
      <w:r w:rsidRPr="00586725">
        <w:t xml:space="preserve">Unit testing will be done by developers </w:t>
      </w:r>
    </w:p>
    <w:p w14:paraId="40B6313C" w14:textId="77777777" w:rsidR="005D2052" w:rsidRPr="00586725" w:rsidRDefault="005D2052" w:rsidP="00D77317">
      <w:pPr>
        <w:pStyle w:val="ListParagraph"/>
        <w:numPr>
          <w:ilvl w:val="0"/>
          <w:numId w:val="145"/>
        </w:numPr>
        <w:spacing w:before="0" w:after="0" w:line="360" w:lineRule="auto"/>
        <w:pPrChange w:id="1341" w:author="Ngọc Mạnh Lưu" w:date="2015-12-13T23:56:00Z">
          <w:pPr>
            <w:pStyle w:val="ListParagraph"/>
            <w:numPr>
              <w:numId w:val="146"/>
            </w:numPr>
            <w:spacing w:before="0" w:after="0" w:line="360" w:lineRule="auto"/>
            <w:ind w:left="1267" w:hanging="360"/>
          </w:pPr>
        </w:pPrChange>
      </w:pPr>
      <w:r>
        <w:t>Developers user Whit</w:t>
      </w:r>
      <w:r w:rsidRPr="00586725">
        <w:t xml:space="preserve">e Box Testing technique to do </w:t>
      </w:r>
    </w:p>
    <w:p w14:paraId="288BA011" w14:textId="77777777" w:rsidR="005D2052" w:rsidRPr="00586725" w:rsidRDefault="005D2052" w:rsidP="00D77317">
      <w:pPr>
        <w:pStyle w:val="ListParagraph"/>
        <w:numPr>
          <w:ilvl w:val="0"/>
          <w:numId w:val="145"/>
        </w:numPr>
        <w:spacing w:before="0" w:after="0" w:line="360" w:lineRule="auto"/>
        <w:pPrChange w:id="1342" w:author="Ngọc Mạnh Lưu" w:date="2015-12-13T23:56:00Z">
          <w:pPr>
            <w:pStyle w:val="ListParagraph"/>
            <w:numPr>
              <w:numId w:val="146"/>
            </w:numPr>
            <w:spacing w:before="0" w:after="0" w:line="360" w:lineRule="auto"/>
            <w:ind w:left="1267" w:hanging="360"/>
          </w:pPr>
        </w:pPrChange>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D77317">
      <w:pPr>
        <w:pStyle w:val="ListParagraph"/>
        <w:numPr>
          <w:ilvl w:val="0"/>
          <w:numId w:val="146"/>
        </w:numPr>
        <w:spacing w:before="0" w:after="0" w:line="360" w:lineRule="auto"/>
        <w:pPrChange w:id="1343" w:author="Ngọc Mạnh Lưu" w:date="2015-12-13T23:56:00Z">
          <w:pPr>
            <w:pStyle w:val="ListParagraph"/>
            <w:numPr>
              <w:numId w:val="147"/>
            </w:numPr>
            <w:spacing w:before="0" w:after="0" w:line="360" w:lineRule="auto"/>
            <w:ind w:left="1267" w:hanging="360"/>
          </w:pPr>
        </w:pPrChange>
      </w:pPr>
      <w:r w:rsidRPr="00586725">
        <w:rPr>
          <w:bCs/>
        </w:rPr>
        <w:t>After finishing component testing, integration testing will be performed by testers.</w:t>
      </w:r>
    </w:p>
    <w:p w14:paraId="11AEE6FB" w14:textId="77777777" w:rsidR="005D2052" w:rsidRPr="00586725" w:rsidRDefault="005D2052" w:rsidP="00D77317">
      <w:pPr>
        <w:pStyle w:val="ListParagraph"/>
        <w:numPr>
          <w:ilvl w:val="0"/>
          <w:numId w:val="146"/>
        </w:numPr>
        <w:spacing w:before="0" w:after="0" w:line="360" w:lineRule="auto"/>
        <w:pPrChange w:id="1344" w:author="Ngọc Mạnh Lưu" w:date="2015-12-13T23:56:00Z">
          <w:pPr>
            <w:pStyle w:val="ListParagraph"/>
            <w:numPr>
              <w:numId w:val="147"/>
            </w:numPr>
            <w:spacing w:before="0" w:after="0" w:line="360" w:lineRule="auto"/>
            <w:ind w:left="1267" w:hanging="360"/>
          </w:pPr>
        </w:pPrChange>
      </w:pPr>
      <w:r w:rsidRPr="00586725">
        <w:rPr>
          <w:bCs/>
        </w:rPr>
        <w:t>Material are integration test cases, high- level design and test tools.</w:t>
      </w:r>
    </w:p>
    <w:p w14:paraId="7DDFDBE2" w14:textId="77777777" w:rsidR="005D2052" w:rsidRDefault="005D2052" w:rsidP="00D77317">
      <w:pPr>
        <w:pStyle w:val="ListParagraph"/>
        <w:numPr>
          <w:ilvl w:val="0"/>
          <w:numId w:val="146"/>
        </w:numPr>
        <w:spacing w:before="0" w:after="0" w:line="360" w:lineRule="auto"/>
        <w:rPr>
          <w:bCs/>
        </w:rPr>
        <w:pPrChange w:id="1345" w:author="Ngọc Mạnh Lưu" w:date="2015-12-13T23:56:00Z">
          <w:pPr>
            <w:pStyle w:val="ListParagraph"/>
            <w:numPr>
              <w:numId w:val="147"/>
            </w:numPr>
            <w:spacing w:before="0" w:after="0" w:line="360" w:lineRule="auto"/>
            <w:ind w:left="1267" w:hanging="360"/>
          </w:pPr>
        </w:pPrChange>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D77317">
      <w:pPr>
        <w:pStyle w:val="ListParagraph"/>
        <w:numPr>
          <w:ilvl w:val="0"/>
          <w:numId w:val="146"/>
        </w:numPr>
        <w:spacing w:before="0" w:after="0" w:line="360" w:lineRule="auto"/>
        <w:pPrChange w:id="1346" w:author="Ngọc Mạnh Lưu" w:date="2015-12-13T23:56:00Z">
          <w:pPr>
            <w:pStyle w:val="ListParagraph"/>
            <w:numPr>
              <w:numId w:val="147"/>
            </w:numPr>
            <w:spacing w:before="0" w:after="0" w:line="360" w:lineRule="auto"/>
            <w:ind w:left="1267" w:hanging="360"/>
          </w:pPr>
        </w:pPrChange>
      </w:pPr>
      <w:r w:rsidRPr="00D87990">
        <w:t>Integration test should be performed to ensure all components incorporate well.</w:t>
      </w:r>
    </w:p>
    <w:p w14:paraId="6EE6D6AF" w14:textId="77777777" w:rsidR="005D2052" w:rsidRPr="00586725" w:rsidRDefault="005D2052" w:rsidP="00D77317">
      <w:pPr>
        <w:pStyle w:val="ListParagraph"/>
        <w:numPr>
          <w:ilvl w:val="0"/>
          <w:numId w:val="146"/>
        </w:numPr>
        <w:spacing w:before="0" w:after="0" w:line="360" w:lineRule="auto"/>
        <w:pPrChange w:id="1347" w:author="Ngọc Mạnh Lưu" w:date="2015-12-13T23:56:00Z">
          <w:pPr>
            <w:pStyle w:val="ListParagraph"/>
            <w:numPr>
              <w:numId w:val="147"/>
            </w:numPr>
            <w:spacing w:before="0" w:after="0" w:line="360" w:lineRule="auto"/>
            <w:ind w:left="1267" w:hanging="360"/>
          </w:pPr>
        </w:pPrChange>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D77317">
      <w:pPr>
        <w:pStyle w:val="ListParagraph"/>
        <w:numPr>
          <w:ilvl w:val="0"/>
          <w:numId w:val="148"/>
        </w:numPr>
        <w:spacing w:before="0" w:after="0" w:line="360" w:lineRule="auto"/>
        <w:pPrChange w:id="1348" w:author="Ngọc Mạnh Lưu" w:date="2015-12-13T23:56:00Z">
          <w:pPr>
            <w:pStyle w:val="ListParagraph"/>
            <w:numPr>
              <w:numId w:val="149"/>
            </w:numPr>
            <w:spacing w:before="0" w:after="0" w:line="360" w:lineRule="auto"/>
            <w:ind w:left="360" w:hanging="360"/>
          </w:pPr>
        </w:pPrChange>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D77317">
      <w:pPr>
        <w:pStyle w:val="ListParagraph"/>
        <w:numPr>
          <w:ilvl w:val="0"/>
          <w:numId w:val="148"/>
        </w:numPr>
        <w:spacing w:before="0" w:after="0" w:line="360" w:lineRule="auto"/>
        <w:pPrChange w:id="1349" w:author="Ngọc Mạnh Lưu" w:date="2015-12-13T23:56:00Z">
          <w:pPr>
            <w:pStyle w:val="ListParagraph"/>
            <w:numPr>
              <w:numId w:val="149"/>
            </w:numPr>
            <w:spacing w:before="0" w:after="0" w:line="360" w:lineRule="auto"/>
            <w:ind w:left="360" w:hanging="360"/>
          </w:pPr>
        </w:pPrChange>
      </w:pPr>
      <w:r w:rsidRPr="00586725">
        <w:t>Material area system test case, SRS</w:t>
      </w:r>
    </w:p>
    <w:p w14:paraId="1EE346AE" w14:textId="77777777" w:rsidR="005D2052" w:rsidRPr="00586725" w:rsidRDefault="005D2052" w:rsidP="00D77317">
      <w:pPr>
        <w:pStyle w:val="ListParagraph"/>
        <w:numPr>
          <w:ilvl w:val="0"/>
          <w:numId w:val="148"/>
        </w:numPr>
        <w:spacing w:before="0" w:after="0" w:line="360" w:lineRule="auto"/>
        <w:pPrChange w:id="1350" w:author="Ngọc Mạnh Lưu" w:date="2015-12-13T23:56:00Z">
          <w:pPr>
            <w:pStyle w:val="ListParagraph"/>
            <w:numPr>
              <w:numId w:val="149"/>
            </w:numPr>
            <w:spacing w:before="0" w:after="0" w:line="360" w:lineRule="auto"/>
            <w:ind w:left="360" w:hanging="360"/>
          </w:pPr>
        </w:pPrChange>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D77317">
      <w:pPr>
        <w:pStyle w:val="ListParagraph"/>
        <w:numPr>
          <w:ilvl w:val="0"/>
          <w:numId w:val="147"/>
        </w:numPr>
        <w:spacing w:before="0" w:after="0" w:line="360" w:lineRule="auto"/>
        <w:pPrChange w:id="1351" w:author="Ngọc Mạnh Lưu" w:date="2015-12-13T23:56:00Z">
          <w:pPr>
            <w:pStyle w:val="ListParagraph"/>
            <w:numPr>
              <w:numId w:val="148"/>
            </w:numPr>
            <w:spacing w:before="0" w:after="0" w:line="360" w:lineRule="auto"/>
            <w:ind w:left="1267" w:hanging="360"/>
          </w:pPr>
        </w:pPrChange>
      </w:pPr>
      <w:r w:rsidRPr="00586725">
        <w:t>Base on customer/user requirement specification, system is tested again, for ensure there is not lacking or mistake any requirement.</w:t>
      </w:r>
    </w:p>
    <w:p w14:paraId="7291BD53" w14:textId="77777777" w:rsidR="005D2052" w:rsidRPr="00586725" w:rsidRDefault="005D2052" w:rsidP="00D77317">
      <w:pPr>
        <w:pStyle w:val="ListParagraph"/>
        <w:numPr>
          <w:ilvl w:val="0"/>
          <w:numId w:val="147"/>
        </w:numPr>
        <w:spacing w:before="0" w:after="0" w:line="360" w:lineRule="auto"/>
        <w:pPrChange w:id="1352" w:author="Ngọc Mạnh Lưu" w:date="2015-12-13T23:56:00Z">
          <w:pPr>
            <w:pStyle w:val="ListParagraph"/>
            <w:numPr>
              <w:numId w:val="148"/>
            </w:numPr>
            <w:spacing w:before="0" w:after="0" w:line="360" w:lineRule="auto"/>
            <w:ind w:left="1267" w:hanging="360"/>
          </w:pPr>
        </w:pPrChange>
      </w:pPr>
      <w:r w:rsidRPr="00586725">
        <w:t>If there is any problem, developers have to fix/update and tester will verify them.</w:t>
      </w:r>
    </w:p>
    <w:p w14:paraId="3B010B0B" w14:textId="5C190D71" w:rsidR="005D2052" w:rsidRDefault="005D2052" w:rsidP="00D77317">
      <w:pPr>
        <w:pStyle w:val="ListParagraph"/>
        <w:numPr>
          <w:ilvl w:val="0"/>
          <w:numId w:val="147"/>
        </w:numPr>
        <w:spacing w:before="0" w:after="0" w:line="360" w:lineRule="auto"/>
        <w:pPrChange w:id="1353" w:author="Ngọc Mạnh Lưu" w:date="2015-12-13T23:56:00Z">
          <w:pPr>
            <w:pStyle w:val="ListParagraph"/>
            <w:numPr>
              <w:numId w:val="148"/>
            </w:numPr>
            <w:spacing w:before="0" w:after="0" w:line="360" w:lineRule="auto"/>
            <w:ind w:left="1267" w:hanging="360"/>
          </w:pPr>
        </w:pPrChange>
      </w:pPr>
      <w:r w:rsidRPr="00586725">
        <w:t>Acceptance testing is ended only when whole system met requirement specification.</w:t>
      </w:r>
    </w:p>
    <w:p w14:paraId="1A486B22" w14:textId="03725AC3" w:rsidR="005D2052" w:rsidRDefault="005D2052" w:rsidP="005D2052">
      <w:pPr>
        <w:pStyle w:val="Heading3"/>
      </w:pPr>
      <w:bookmarkStart w:id="1354" w:name="_Toc422957995"/>
      <w:bookmarkStart w:id="1355" w:name="_Toc432812287"/>
      <w:bookmarkStart w:id="1356" w:name="_Toc437560609"/>
      <w:r w:rsidRPr="00586725">
        <w:t>Constraints</w:t>
      </w:r>
      <w:bookmarkEnd w:id="1354"/>
      <w:bookmarkEnd w:id="1355"/>
      <w:bookmarkEnd w:id="1356"/>
    </w:p>
    <w:p w14:paraId="7179CA87" w14:textId="77777777" w:rsidR="005D2052" w:rsidRPr="005B6367" w:rsidRDefault="005D2052" w:rsidP="00D77317">
      <w:pPr>
        <w:numPr>
          <w:ilvl w:val="0"/>
          <w:numId w:val="149"/>
        </w:numPr>
        <w:spacing w:before="120" w:after="0" w:line="360" w:lineRule="auto"/>
        <w:jc w:val="both"/>
        <w:rPr>
          <w:rFonts w:ascii="Times New Roman" w:hAnsi="Times New Roman" w:cs="Times New Roman"/>
        </w:rPr>
        <w:pPrChange w:id="1357" w:author="Ngọc Mạnh Lưu" w:date="2015-12-13T23:56:00Z">
          <w:pPr>
            <w:numPr>
              <w:numId w:val="150"/>
            </w:numPr>
            <w:spacing w:before="120" w:after="0" w:line="360" w:lineRule="auto"/>
            <w:ind w:left="504" w:hanging="360"/>
            <w:jc w:val="both"/>
          </w:pPr>
        </w:pPrChange>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D77317">
      <w:pPr>
        <w:numPr>
          <w:ilvl w:val="0"/>
          <w:numId w:val="149"/>
        </w:numPr>
        <w:spacing w:before="120" w:after="0" w:line="360" w:lineRule="auto"/>
        <w:rPr>
          <w:rFonts w:ascii="Times New Roman" w:hAnsi="Times New Roman" w:cs="Times New Roman"/>
        </w:rPr>
        <w:pPrChange w:id="1358" w:author="Ngọc Mạnh Lưu" w:date="2015-12-13T23:56:00Z">
          <w:pPr>
            <w:numPr>
              <w:numId w:val="150"/>
            </w:numPr>
            <w:spacing w:before="120" w:after="0" w:line="360" w:lineRule="auto"/>
            <w:ind w:left="504" w:hanging="360"/>
          </w:pPr>
        </w:pPrChange>
      </w:pPr>
      <w:r w:rsidRPr="005B6367">
        <w:rPr>
          <w:rFonts w:ascii="Times New Roman" w:hAnsi="Times New Roman" w:cs="Times New Roman"/>
        </w:rPr>
        <w:lastRenderedPageBreak/>
        <w:t>Test execution can be performed when system passes Unit Test Inspection</w:t>
      </w:r>
      <w:r>
        <w:rPr>
          <w:rFonts w:ascii="Times New Roman" w:hAnsi="Times New Roman" w:cs="Times New Roman"/>
        </w:rPr>
        <w:t>.</w:t>
      </w:r>
    </w:p>
    <w:p w14:paraId="1BB6B23E" w14:textId="77777777" w:rsidR="005D2052" w:rsidRPr="005B6367" w:rsidRDefault="005D2052" w:rsidP="00D77317">
      <w:pPr>
        <w:numPr>
          <w:ilvl w:val="0"/>
          <w:numId w:val="149"/>
        </w:numPr>
        <w:spacing w:before="120" w:after="0" w:line="360" w:lineRule="auto"/>
        <w:rPr>
          <w:rFonts w:ascii="Times New Roman" w:hAnsi="Times New Roman" w:cs="Times New Roman"/>
        </w:rPr>
        <w:pPrChange w:id="1359" w:author="Ngọc Mạnh Lưu" w:date="2015-12-13T23:56:00Z">
          <w:pPr>
            <w:numPr>
              <w:numId w:val="150"/>
            </w:numPr>
            <w:spacing w:before="120" w:after="0" w:line="360" w:lineRule="auto"/>
            <w:ind w:left="504" w:hanging="360"/>
          </w:pPr>
        </w:pPrChange>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D77317">
      <w:pPr>
        <w:numPr>
          <w:ilvl w:val="0"/>
          <w:numId w:val="149"/>
        </w:numPr>
        <w:spacing w:before="120" w:after="0" w:line="360" w:lineRule="auto"/>
        <w:jc w:val="both"/>
        <w:rPr>
          <w:rFonts w:ascii="Times New Roman" w:hAnsi="Times New Roman" w:cs="Times New Roman"/>
        </w:rPr>
        <w:pPrChange w:id="1360" w:author="Ngọc Mạnh Lưu" w:date="2015-12-13T23:56:00Z">
          <w:pPr>
            <w:numPr>
              <w:numId w:val="150"/>
            </w:numPr>
            <w:spacing w:before="120" w:after="0" w:line="360" w:lineRule="auto"/>
            <w:ind w:left="504" w:hanging="360"/>
            <w:jc w:val="both"/>
          </w:pPr>
        </w:pPrChange>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1361" w:name="_Toc437560610"/>
      <w:r>
        <w:t>Test plan</w:t>
      </w:r>
      <w:bookmarkEnd w:id="1361"/>
    </w:p>
    <w:p w14:paraId="7D33E59A" w14:textId="6CBEBC24" w:rsidR="008C0EC0" w:rsidRDefault="008C0EC0" w:rsidP="00E707CF">
      <w:pPr>
        <w:pStyle w:val="Heading3"/>
      </w:pPr>
      <w:bookmarkStart w:id="1362" w:name="_Toc437560611"/>
      <w:r>
        <w:t>Test type</w:t>
      </w:r>
      <w:bookmarkEnd w:id="1362"/>
    </w:p>
    <w:p w14:paraId="1ECE55D0" w14:textId="3157EBE3" w:rsidR="008C0EC0" w:rsidRDefault="008C0EC0" w:rsidP="00E707CF">
      <w:pPr>
        <w:pStyle w:val="Heading4"/>
      </w:pPr>
      <w:bookmarkStart w:id="1363" w:name="_Toc422958005"/>
      <w:bookmarkStart w:id="1364" w:name="_Toc432812299"/>
      <w:r w:rsidRPr="00586725">
        <w:t>Function Testing</w:t>
      </w:r>
      <w:bookmarkEnd w:id="1363"/>
      <w:bookmarkEnd w:id="1364"/>
    </w:p>
    <w:p w14:paraId="533E0C4F" w14:textId="77777777" w:rsidR="008C0EC0" w:rsidRPr="00586725" w:rsidRDefault="008C0EC0" w:rsidP="00D77317">
      <w:pPr>
        <w:pStyle w:val="NoSpacing"/>
        <w:numPr>
          <w:ilvl w:val="0"/>
          <w:numId w:val="150"/>
        </w:numPr>
        <w:spacing w:line="360" w:lineRule="auto"/>
        <w:jc w:val="both"/>
        <w:rPr>
          <w:rFonts w:ascii="Times New Roman" w:hAnsi="Times New Roman" w:cs="Times New Roman"/>
          <w:shd w:val="clear" w:color="auto" w:fill="FFFFFF"/>
        </w:rPr>
        <w:pPrChange w:id="1365" w:author="Ngọc Mạnh Lưu" w:date="2015-12-13T23:56:00Z">
          <w:pPr>
            <w:pStyle w:val="NoSpacing"/>
            <w:numPr>
              <w:numId w:val="151"/>
            </w:numPr>
            <w:spacing w:line="360" w:lineRule="auto"/>
            <w:ind w:left="504" w:hanging="360"/>
            <w:jc w:val="both"/>
          </w:pPr>
        </w:pPrChange>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D77317">
      <w:pPr>
        <w:pStyle w:val="NoSpacing"/>
        <w:numPr>
          <w:ilvl w:val="0"/>
          <w:numId w:val="150"/>
        </w:numPr>
        <w:spacing w:line="360" w:lineRule="auto"/>
        <w:jc w:val="both"/>
        <w:rPr>
          <w:rFonts w:ascii="Times New Roman" w:hAnsi="Times New Roman" w:cs="Times New Roman"/>
          <w:sz w:val="21"/>
          <w:shd w:val="clear" w:color="auto" w:fill="FFFFFF"/>
        </w:rPr>
        <w:pPrChange w:id="1366" w:author="Ngọc Mạnh Lưu" w:date="2015-12-13T23:56:00Z">
          <w:pPr>
            <w:pStyle w:val="NoSpacing"/>
            <w:numPr>
              <w:numId w:val="151"/>
            </w:numPr>
            <w:spacing w:line="360" w:lineRule="auto"/>
            <w:ind w:left="504" w:hanging="360"/>
            <w:jc w:val="both"/>
          </w:pPr>
        </w:pPrChange>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D77317">
      <w:pPr>
        <w:pStyle w:val="NoSpacing"/>
        <w:numPr>
          <w:ilvl w:val="0"/>
          <w:numId w:val="150"/>
        </w:numPr>
        <w:spacing w:line="360" w:lineRule="auto"/>
        <w:jc w:val="both"/>
        <w:rPr>
          <w:rFonts w:ascii="Times New Roman" w:hAnsi="Times New Roman" w:cs="Times New Roman"/>
        </w:rPr>
        <w:pPrChange w:id="1367" w:author="Ngọc Mạnh Lưu" w:date="2015-12-13T23:56:00Z">
          <w:pPr>
            <w:pStyle w:val="NoSpacing"/>
            <w:numPr>
              <w:numId w:val="151"/>
            </w:numPr>
            <w:spacing w:line="360" w:lineRule="auto"/>
            <w:ind w:left="504" w:hanging="360"/>
            <w:jc w:val="both"/>
          </w:pPr>
        </w:pPrChange>
      </w:pPr>
      <w:r w:rsidRPr="00586725">
        <w:rPr>
          <w:rFonts w:ascii="Times New Roman" w:hAnsi="Times New Roman" w:cs="Times New Roman"/>
        </w:rPr>
        <w:t>During functional testing,</w:t>
      </w:r>
      <w:r w:rsidRPr="008A063E">
        <w:rPr>
          <w:rFonts w:ascii="Times New Roman" w:hAnsi="Times New Roman" w:cs="Times New Roman"/>
        </w:rPr>
        <w:t> </w:t>
      </w:r>
      <w:r w:rsidR="00D77317">
        <w:fldChar w:fldCharType="begin"/>
      </w:r>
      <w:r w:rsidR="00D77317">
        <w:instrText xml:space="preserve"> HYPERLINK "http://softwaretestingfundamentals.com/black-box-testing/" </w:instrText>
      </w:r>
      <w:r w:rsidR="00D77317">
        <w:fldChar w:fldCharType="separate"/>
      </w:r>
      <w:r w:rsidRPr="008A063E">
        <w:rPr>
          <w:rFonts w:ascii="Times New Roman" w:hAnsi="Times New Roman" w:cs="Times New Roman"/>
        </w:rPr>
        <w:t>Black Box Testing</w:t>
      </w:r>
      <w:r w:rsidR="00D77317">
        <w:rPr>
          <w:rFonts w:ascii="Times New Roman" w:hAnsi="Times New Roman" w:cs="Times New Roman"/>
        </w:rPr>
        <w:fldChar w:fldCharType="end"/>
      </w:r>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1368" w:name="_Toc422958006"/>
      <w:bookmarkStart w:id="1369" w:name="_Toc432812300"/>
      <w:r w:rsidRPr="00586725">
        <w:lastRenderedPageBreak/>
        <w:t>User Interface Testing</w:t>
      </w:r>
      <w:bookmarkEnd w:id="1368"/>
      <w:bookmarkEnd w:id="1369"/>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1370" w:name="_Toc422958007"/>
      <w:bookmarkStart w:id="1371" w:name="_Toc432812301"/>
      <w:r w:rsidRPr="00586725">
        <w:t>Data and Database Integrity Testing</w:t>
      </w:r>
      <w:bookmarkEnd w:id="1370"/>
      <w:bookmarkEnd w:id="1371"/>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1372" w:name="_Toc422958008"/>
      <w:bookmarkStart w:id="1373" w:name="_Toc432812302"/>
      <w:bookmarkStart w:id="1374" w:name="_Toc437560612"/>
      <w:r w:rsidRPr="00586725">
        <w:t>Test stages</w:t>
      </w:r>
      <w:bookmarkEnd w:id="1372"/>
      <w:bookmarkEnd w:id="1373"/>
      <w:bookmarkEnd w:id="1374"/>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1375" w:name="_Toc437560613"/>
      <w:r>
        <w:t>Test model</w:t>
      </w:r>
      <w:bookmarkEnd w:id="1375"/>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D77317">
      <w:pPr>
        <w:pStyle w:val="ListParagraph"/>
        <w:numPr>
          <w:ilvl w:val="0"/>
          <w:numId w:val="151"/>
        </w:numPr>
        <w:spacing w:before="120" w:after="0" w:line="360" w:lineRule="auto"/>
        <w:pPrChange w:id="1376" w:author="Ngọc Mạnh Lưu" w:date="2015-12-13T23:56:00Z">
          <w:pPr>
            <w:pStyle w:val="ListParagraph"/>
            <w:numPr>
              <w:numId w:val="152"/>
            </w:numPr>
            <w:spacing w:before="120" w:after="0" w:line="360" w:lineRule="auto"/>
            <w:ind w:hanging="360"/>
          </w:pPr>
        </w:pPrChange>
      </w:pPr>
      <w:r w:rsidRPr="008A063E">
        <w:t xml:space="preserve">Unit test: </w:t>
      </w:r>
    </w:p>
    <w:p w14:paraId="3CF11377" w14:textId="77777777" w:rsidR="008A063E" w:rsidRPr="008A063E" w:rsidRDefault="008A063E" w:rsidP="00D77317">
      <w:pPr>
        <w:pStyle w:val="ListParagraph"/>
        <w:numPr>
          <w:ilvl w:val="1"/>
          <w:numId w:val="151"/>
        </w:numPr>
        <w:spacing w:before="120" w:after="0" w:line="360" w:lineRule="auto"/>
        <w:rPr>
          <w:rStyle w:val="Emphasis"/>
          <w:i w:val="0"/>
          <w:iCs/>
        </w:rPr>
        <w:pPrChange w:id="1377" w:author="Ngọc Mạnh Lưu" w:date="2015-12-13T23:56:00Z">
          <w:pPr>
            <w:pStyle w:val="ListParagraph"/>
            <w:numPr>
              <w:ilvl w:val="1"/>
              <w:numId w:val="152"/>
            </w:numPr>
            <w:spacing w:before="120" w:after="0" w:line="360" w:lineRule="auto"/>
            <w:ind w:left="1440" w:hanging="360"/>
          </w:pPr>
        </w:pPrChange>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D77317">
      <w:pPr>
        <w:pStyle w:val="ListParagraph"/>
        <w:numPr>
          <w:ilvl w:val="1"/>
          <w:numId w:val="151"/>
        </w:numPr>
        <w:spacing w:before="120" w:after="0" w:line="360" w:lineRule="auto"/>
        <w:rPr>
          <w:sz w:val="24"/>
        </w:rPr>
        <w:pPrChange w:id="1378" w:author="Ngọc Mạnh Lưu" w:date="2015-12-13T23:56:00Z">
          <w:pPr>
            <w:pStyle w:val="ListParagraph"/>
            <w:numPr>
              <w:ilvl w:val="1"/>
              <w:numId w:val="152"/>
            </w:numPr>
            <w:spacing w:before="120" w:after="0" w:line="360" w:lineRule="auto"/>
            <w:ind w:left="1440" w:hanging="360"/>
          </w:pPr>
        </w:pPrChange>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D77317">
      <w:pPr>
        <w:pStyle w:val="ListParagraph"/>
        <w:numPr>
          <w:ilvl w:val="1"/>
          <w:numId w:val="151"/>
        </w:numPr>
        <w:spacing w:before="120" w:after="0" w:line="360" w:lineRule="auto"/>
        <w:rPr>
          <w:sz w:val="24"/>
        </w:rPr>
        <w:pPrChange w:id="1379" w:author="Ngọc Mạnh Lưu" w:date="2015-12-13T23:56:00Z">
          <w:pPr>
            <w:pStyle w:val="ListParagraph"/>
            <w:numPr>
              <w:ilvl w:val="1"/>
              <w:numId w:val="152"/>
            </w:numPr>
            <w:spacing w:before="120" w:after="0" w:line="360" w:lineRule="auto"/>
            <w:ind w:left="1440" w:hanging="360"/>
          </w:pPr>
        </w:pPrChange>
      </w:pPr>
      <w:r w:rsidRPr="008A063E">
        <w:t>Unit testing will be done by developer.</w:t>
      </w:r>
    </w:p>
    <w:p w14:paraId="5BBF69E0" w14:textId="77777777" w:rsidR="008A063E" w:rsidRPr="008A063E" w:rsidRDefault="008A063E" w:rsidP="00D77317">
      <w:pPr>
        <w:pStyle w:val="ListParagraph"/>
        <w:numPr>
          <w:ilvl w:val="0"/>
          <w:numId w:val="151"/>
        </w:numPr>
        <w:spacing w:before="120" w:after="0" w:line="360" w:lineRule="auto"/>
        <w:pPrChange w:id="1380" w:author="Ngọc Mạnh Lưu" w:date="2015-12-13T23:56:00Z">
          <w:pPr>
            <w:pStyle w:val="ListParagraph"/>
            <w:numPr>
              <w:numId w:val="152"/>
            </w:numPr>
            <w:spacing w:before="120" w:after="0" w:line="360" w:lineRule="auto"/>
            <w:ind w:hanging="360"/>
          </w:pPr>
        </w:pPrChange>
      </w:pPr>
      <w:r w:rsidRPr="008A063E">
        <w:t xml:space="preserve">Component test: </w:t>
      </w:r>
    </w:p>
    <w:p w14:paraId="594D9E60" w14:textId="77777777" w:rsidR="008A063E" w:rsidRPr="008A063E" w:rsidRDefault="008A063E" w:rsidP="00D77317">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Change w:id="1381" w:author="Ngọc Mạnh Lưu" w:date="2015-12-13T23:56:00Z">
          <w:pPr>
            <w:pStyle w:val="ListParagraph"/>
            <w:numPr>
              <w:ilvl w:val="1"/>
              <w:numId w:val="152"/>
            </w:numPr>
            <w:spacing w:before="120" w:after="0" w:line="360" w:lineRule="auto"/>
            <w:ind w:left="1440" w:hanging="360"/>
          </w:pPr>
        </w:pPrChange>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D77317">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Change w:id="1382" w:author="Ngọc Mạnh Lưu" w:date="2015-12-13T23:56:00Z">
          <w:pPr>
            <w:pStyle w:val="ListParagraph"/>
            <w:numPr>
              <w:ilvl w:val="1"/>
              <w:numId w:val="152"/>
            </w:numPr>
            <w:spacing w:before="120" w:after="0" w:line="360" w:lineRule="auto"/>
            <w:ind w:left="1440" w:hanging="360"/>
          </w:pPr>
        </w:pPrChange>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D77317">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Change w:id="1383" w:author="Ngọc Mạnh Lưu" w:date="2015-12-13T23:56:00Z">
          <w:pPr>
            <w:pStyle w:val="ListParagraph"/>
            <w:numPr>
              <w:ilvl w:val="1"/>
              <w:numId w:val="152"/>
            </w:numPr>
            <w:spacing w:before="120" w:after="0" w:line="360" w:lineRule="auto"/>
            <w:ind w:left="1440" w:hanging="360"/>
          </w:pPr>
        </w:pPrChange>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D77317">
      <w:pPr>
        <w:pStyle w:val="ListParagraph"/>
        <w:numPr>
          <w:ilvl w:val="0"/>
          <w:numId w:val="151"/>
        </w:numPr>
        <w:spacing w:before="120" w:after="0" w:line="360" w:lineRule="auto"/>
        <w:pPrChange w:id="1384" w:author="Ngọc Mạnh Lưu" w:date="2015-12-13T23:56:00Z">
          <w:pPr>
            <w:pStyle w:val="ListParagraph"/>
            <w:numPr>
              <w:numId w:val="152"/>
            </w:numPr>
            <w:spacing w:before="120" w:after="0" w:line="360" w:lineRule="auto"/>
            <w:ind w:hanging="360"/>
          </w:pPr>
        </w:pPrChange>
      </w:pPr>
      <w:r w:rsidRPr="008A063E">
        <w:t xml:space="preserve">Integration test: </w:t>
      </w:r>
    </w:p>
    <w:p w14:paraId="61505B97" w14:textId="77777777" w:rsidR="008A063E" w:rsidRPr="008A063E" w:rsidRDefault="008A063E" w:rsidP="00D77317">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Change w:id="1385" w:author="Ngọc Mạnh Lưu" w:date="2015-12-13T23:56:00Z">
          <w:pPr>
            <w:pStyle w:val="ListParagraph"/>
            <w:numPr>
              <w:ilvl w:val="1"/>
              <w:numId w:val="152"/>
            </w:numPr>
            <w:spacing w:before="120" w:after="0" w:line="360" w:lineRule="auto"/>
            <w:ind w:left="1440" w:hanging="360"/>
          </w:pPr>
        </w:pPrChange>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D77317">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Change w:id="1386" w:author="Ngọc Mạnh Lưu" w:date="2015-12-13T23:56:00Z">
          <w:pPr>
            <w:pStyle w:val="ListParagraph"/>
            <w:numPr>
              <w:ilvl w:val="1"/>
              <w:numId w:val="152"/>
            </w:numPr>
            <w:spacing w:before="120" w:after="0" w:line="360" w:lineRule="auto"/>
            <w:ind w:left="1440" w:hanging="360"/>
          </w:pPr>
        </w:pPrChange>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D77317">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Change w:id="1387" w:author="Ngọc Mạnh Lưu" w:date="2015-12-13T23:56:00Z">
          <w:pPr>
            <w:pStyle w:val="ListParagraph"/>
            <w:numPr>
              <w:ilvl w:val="1"/>
              <w:numId w:val="152"/>
            </w:numPr>
            <w:spacing w:before="120" w:after="0" w:line="360" w:lineRule="auto"/>
            <w:ind w:left="1440" w:hanging="360"/>
          </w:pPr>
        </w:pPrChange>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D77317">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Change w:id="1388" w:author="Ngọc Mạnh Lưu" w:date="2015-12-13T23:56:00Z">
          <w:pPr>
            <w:pStyle w:val="ListParagraph"/>
            <w:numPr>
              <w:ilvl w:val="1"/>
              <w:numId w:val="152"/>
            </w:numPr>
            <w:spacing w:before="120" w:after="0" w:line="360" w:lineRule="auto"/>
            <w:ind w:left="1440" w:hanging="360"/>
          </w:pPr>
        </w:pPrChange>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D77317">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Change w:id="1389" w:author="Ngọc Mạnh Lưu" w:date="2015-12-13T23:56:00Z">
          <w:pPr>
            <w:pStyle w:val="ListParagraph"/>
            <w:numPr>
              <w:ilvl w:val="1"/>
              <w:numId w:val="152"/>
            </w:numPr>
            <w:spacing w:before="120" w:after="0" w:line="360" w:lineRule="auto"/>
            <w:ind w:left="1440" w:hanging="360"/>
          </w:pPr>
        </w:pPrChange>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D77317">
      <w:pPr>
        <w:pStyle w:val="ListParagraph"/>
        <w:numPr>
          <w:ilvl w:val="0"/>
          <w:numId w:val="151"/>
        </w:numPr>
        <w:spacing w:before="120" w:after="0" w:line="360" w:lineRule="auto"/>
        <w:pPrChange w:id="1390" w:author="Ngọc Mạnh Lưu" w:date="2015-12-13T23:56:00Z">
          <w:pPr>
            <w:pStyle w:val="ListParagraph"/>
            <w:numPr>
              <w:numId w:val="152"/>
            </w:numPr>
            <w:spacing w:before="120" w:after="0" w:line="360" w:lineRule="auto"/>
            <w:ind w:hanging="360"/>
          </w:pPr>
        </w:pPrChange>
      </w:pPr>
      <w:r w:rsidRPr="008A063E">
        <w:t xml:space="preserve">System test: </w:t>
      </w:r>
    </w:p>
    <w:p w14:paraId="439BFC45" w14:textId="77777777" w:rsidR="008A063E" w:rsidRPr="000D2369" w:rsidRDefault="008A063E" w:rsidP="00D77317">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Change w:id="1391" w:author="Ngọc Mạnh Lưu" w:date="2015-12-13T23:56:00Z">
          <w:pPr>
            <w:pStyle w:val="ListParagraph"/>
            <w:numPr>
              <w:ilvl w:val="1"/>
              <w:numId w:val="154"/>
            </w:numPr>
            <w:spacing w:before="120" w:after="0" w:line="360" w:lineRule="auto"/>
            <w:ind w:left="1224" w:hanging="360"/>
          </w:pPr>
        </w:pPrChange>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D77317">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Change w:id="1392" w:author="Ngọc Mạnh Lưu" w:date="2015-12-13T23:56:00Z">
          <w:pPr>
            <w:pStyle w:val="ListParagraph"/>
            <w:numPr>
              <w:ilvl w:val="1"/>
              <w:numId w:val="154"/>
            </w:numPr>
            <w:spacing w:before="120" w:after="0" w:line="360" w:lineRule="auto"/>
            <w:ind w:left="1224" w:hanging="360"/>
          </w:pPr>
        </w:pPrChange>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D77317">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Change w:id="1393" w:author="Ngọc Mạnh Lưu" w:date="2015-12-13T23:56:00Z">
          <w:pPr>
            <w:pStyle w:val="ListParagraph"/>
            <w:numPr>
              <w:ilvl w:val="1"/>
              <w:numId w:val="154"/>
            </w:numPr>
            <w:spacing w:before="120" w:after="0" w:line="360" w:lineRule="auto"/>
            <w:ind w:left="1224" w:hanging="360"/>
          </w:pPr>
        </w:pPrChange>
      </w:pPr>
      <w:r w:rsidRPr="000D2369">
        <w:rPr>
          <w:rStyle w:val="Emphasis"/>
          <w:i w:val="0"/>
          <w:color w:val="111111"/>
          <w:szCs w:val="21"/>
          <w:bdr w:val="none" w:sz="0" w:space="0" w:color="auto" w:frame="1"/>
          <w:shd w:val="clear" w:color="auto" w:fill="FFFFFF"/>
        </w:rPr>
        <w:lastRenderedPageBreak/>
        <w:t>System testing is performed after integration testing</w:t>
      </w:r>
    </w:p>
    <w:p w14:paraId="62BF41BD" w14:textId="77777777" w:rsidR="008A063E" w:rsidRPr="000D2369" w:rsidRDefault="008A063E" w:rsidP="00D77317">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Change w:id="1394" w:author="Ngọc Mạnh Lưu" w:date="2015-12-13T23:56:00Z">
          <w:pPr>
            <w:pStyle w:val="ListParagraph"/>
            <w:numPr>
              <w:ilvl w:val="1"/>
              <w:numId w:val="154"/>
            </w:numPr>
            <w:spacing w:before="120" w:after="0" w:line="360" w:lineRule="auto"/>
            <w:ind w:left="1224" w:hanging="360"/>
          </w:pPr>
        </w:pPrChange>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D77317">
      <w:pPr>
        <w:pStyle w:val="ListParagraph"/>
        <w:numPr>
          <w:ilvl w:val="0"/>
          <w:numId w:val="151"/>
        </w:numPr>
        <w:spacing w:before="120" w:after="0" w:line="360" w:lineRule="auto"/>
        <w:pPrChange w:id="1395" w:author="Ngọc Mạnh Lưu" w:date="2015-12-13T23:56:00Z">
          <w:pPr>
            <w:pStyle w:val="ListParagraph"/>
            <w:numPr>
              <w:numId w:val="152"/>
            </w:numPr>
            <w:spacing w:before="120" w:after="0" w:line="360" w:lineRule="auto"/>
            <w:ind w:hanging="360"/>
          </w:pPr>
        </w:pPrChange>
      </w:pPr>
      <w:r w:rsidRPr="008A063E">
        <w:t>Acceptance test:</w:t>
      </w:r>
    </w:p>
    <w:p w14:paraId="543C11B3" w14:textId="77777777" w:rsidR="008A063E" w:rsidRPr="008A063E" w:rsidRDefault="008A063E" w:rsidP="00D77317">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Change w:id="1396" w:author="Ngọc Mạnh Lưu" w:date="2015-12-13T23:56:00Z">
          <w:pPr>
            <w:pStyle w:val="ListParagraph"/>
            <w:numPr>
              <w:ilvl w:val="1"/>
              <w:numId w:val="154"/>
            </w:numPr>
            <w:spacing w:before="120" w:after="0" w:line="360" w:lineRule="auto"/>
            <w:ind w:left="1224" w:hanging="360"/>
          </w:pPr>
        </w:pPrChange>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D77317">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Change w:id="1397" w:author="Ngọc Mạnh Lưu" w:date="2015-12-13T23:56:00Z">
          <w:pPr>
            <w:pStyle w:val="ListParagraph"/>
            <w:numPr>
              <w:ilvl w:val="1"/>
              <w:numId w:val="154"/>
            </w:numPr>
            <w:spacing w:before="120" w:after="0" w:line="360" w:lineRule="auto"/>
            <w:ind w:left="1224" w:hanging="360"/>
          </w:pPr>
        </w:pPrChange>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D77317">
      <w:pPr>
        <w:pStyle w:val="ListParagraph"/>
        <w:numPr>
          <w:ilvl w:val="1"/>
          <w:numId w:val="153"/>
        </w:numPr>
        <w:spacing w:before="120" w:after="0" w:line="360" w:lineRule="auto"/>
        <w:rPr>
          <w:iCs w:val="0"/>
          <w:color w:val="111111"/>
          <w:szCs w:val="21"/>
          <w:bdr w:val="none" w:sz="0" w:space="0" w:color="auto" w:frame="1"/>
          <w:shd w:val="clear" w:color="auto" w:fill="FFFFFF"/>
        </w:rPr>
        <w:pPrChange w:id="1398" w:author="Ngọc Mạnh Lưu" w:date="2015-12-13T23:56:00Z">
          <w:pPr>
            <w:pStyle w:val="ListParagraph"/>
            <w:numPr>
              <w:ilvl w:val="1"/>
              <w:numId w:val="154"/>
            </w:numPr>
            <w:spacing w:before="120" w:after="0" w:line="360" w:lineRule="auto"/>
            <w:ind w:left="1224" w:hanging="360"/>
          </w:pPr>
        </w:pPrChange>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1399" w:name="_Toc437560614"/>
      <w:r>
        <w:t>Acceptance test criteria.</w:t>
      </w:r>
      <w:bookmarkEnd w:id="1399"/>
      <w:r>
        <w:t xml:space="preserve"> </w:t>
      </w:r>
    </w:p>
    <w:p w14:paraId="2A9659F2" w14:textId="77777777" w:rsidR="000D2369" w:rsidRPr="00586725" w:rsidRDefault="000D2369" w:rsidP="00D77317">
      <w:pPr>
        <w:pStyle w:val="ListParagraph"/>
        <w:numPr>
          <w:ilvl w:val="0"/>
          <w:numId w:val="151"/>
        </w:numPr>
        <w:spacing w:before="120" w:after="0" w:line="360" w:lineRule="auto"/>
        <w:pPrChange w:id="1400" w:author="Ngọc Mạnh Lưu" w:date="2015-12-13T23:56:00Z">
          <w:pPr>
            <w:pStyle w:val="ListParagraph"/>
            <w:numPr>
              <w:numId w:val="152"/>
            </w:numPr>
            <w:spacing w:before="120" w:after="0" w:line="360" w:lineRule="auto"/>
            <w:ind w:hanging="360"/>
          </w:pPr>
        </w:pPrChange>
      </w:pPr>
      <w:r w:rsidRPr="00586725">
        <w:t xml:space="preserve">Criteria for Unit test of Development team, for Test team accepts to start testing: </w:t>
      </w:r>
    </w:p>
    <w:p w14:paraId="65055095" w14:textId="77777777" w:rsidR="000D2369" w:rsidRPr="000D2369" w:rsidRDefault="000D2369" w:rsidP="00D77317">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Change w:id="1401" w:author="Ngọc Mạnh Lưu" w:date="2015-12-13T23:56:00Z">
          <w:pPr>
            <w:pStyle w:val="ListParagraph"/>
            <w:numPr>
              <w:ilvl w:val="1"/>
              <w:numId w:val="155"/>
            </w:numPr>
            <w:spacing w:before="120" w:after="0" w:line="360" w:lineRule="auto"/>
            <w:ind w:left="1440" w:hanging="360"/>
          </w:pPr>
        </w:pPrChange>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D77317">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Change w:id="1402" w:author="Ngọc Mạnh Lưu" w:date="2015-12-13T23:56:00Z">
          <w:pPr>
            <w:pStyle w:val="ListParagraph"/>
            <w:numPr>
              <w:ilvl w:val="1"/>
              <w:numId w:val="155"/>
            </w:numPr>
            <w:spacing w:before="120" w:after="0" w:line="360" w:lineRule="auto"/>
            <w:ind w:left="1440" w:hanging="360"/>
          </w:pPr>
        </w:pPrChange>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D77317">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Change w:id="1403" w:author="Ngọc Mạnh Lưu" w:date="2015-12-13T23:56:00Z">
          <w:pPr>
            <w:pStyle w:val="ListParagraph"/>
            <w:numPr>
              <w:ilvl w:val="1"/>
              <w:numId w:val="155"/>
            </w:numPr>
            <w:spacing w:before="120" w:after="0" w:line="360" w:lineRule="auto"/>
            <w:ind w:left="1440" w:hanging="360"/>
          </w:pPr>
        </w:pPrChange>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D77317">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Change w:id="1404" w:author="Ngọc Mạnh Lưu" w:date="2015-12-13T23:56:00Z">
          <w:pPr>
            <w:pStyle w:val="ListParagraph"/>
            <w:numPr>
              <w:ilvl w:val="1"/>
              <w:numId w:val="155"/>
            </w:numPr>
            <w:spacing w:before="120" w:after="0" w:line="360" w:lineRule="auto"/>
            <w:ind w:left="1440" w:hanging="360"/>
          </w:pPr>
        </w:pPrChange>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D77317">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Change w:id="1405" w:author="Ngọc Mạnh Lưu" w:date="2015-12-13T23:56:00Z">
          <w:pPr>
            <w:pStyle w:val="ListParagraph"/>
            <w:numPr>
              <w:ilvl w:val="1"/>
              <w:numId w:val="155"/>
            </w:numPr>
            <w:spacing w:before="120" w:after="0" w:line="360" w:lineRule="auto"/>
            <w:ind w:left="1440" w:hanging="360"/>
          </w:pPr>
        </w:pPrChange>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D77317">
      <w:pPr>
        <w:pStyle w:val="ListParagraph"/>
        <w:numPr>
          <w:ilvl w:val="0"/>
          <w:numId w:val="150"/>
        </w:numPr>
        <w:spacing w:before="0" w:after="0" w:line="360" w:lineRule="auto"/>
        <w:pPrChange w:id="1406" w:author="Ngọc Mạnh Lưu" w:date="2015-12-13T23:56:00Z">
          <w:pPr>
            <w:pStyle w:val="ListParagraph"/>
            <w:numPr>
              <w:numId w:val="151"/>
            </w:numPr>
            <w:spacing w:before="0" w:after="0" w:line="360" w:lineRule="auto"/>
            <w:ind w:left="504" w:hanging="360"/>
          </w:pPr>
        </w:pPrChange>
      </w:pPr>
      <w:r w:rsidRPr="000D2369">
        <w:t xml:space="preserve">Criteria for Integration test: </w:t>
      </w:r>
    </w:p>
    <w:p w14:paraId="23E6C6AA" w14:textId="77777777" w:rsidR="000D2369" w:rsidRPr="000D2369" w:rsidRDefault="000D2369" w:rsidP="00D77317">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Change w:id="1407" w:author="Ngọc Mạnh Lưu" w:date="2015-12-13T23:56:00Z">
          <w:pPr>
            <w:pStyle w:val="ListParagraph"/>
            <w:numPr>
              <w:ilvl w:val="1"/>
              <w:numId w:val="155"/>
            </w:numPr>
            <w:spacing w:before="120" w:after="0" w:line="360" w:lineRule="auto"/>
            <w:ind w:left="1440" w:hanging="360"/>
          </w:pPr>
        </w:pPrChange>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D77317">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Change w:id="1408" w:author="Ngọc Mạnh Lưu" w:date="2015-12-13T23:56:00Z">
          <w:pPr>
            <w:pStyle w:val="ListParagraph"/>
            <w:numPr>
              <w:ilvl w:val="1"/>
              <w:numId w:val="155"/>
            </w:numPr>
            <w:spacing w:before="120" w:after="0" w:line="360" w:lineRule="auto"/>
            <w:ind w:left="1440" w:hanging="360"/>
          </w:pPr>
        </w:pPrChange>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D77317">
      <w:pPr>
        <w:pStyle w:val="ListParagraph"/>
        <w:numPr>
          <w:ilvl w:val="0"/>
          <w:numId w:val="150"/>
        </w:numPr>
        <w:spacing w:before="0" w:after="0" w:line="360" w:lineRule="auto"/>
        <w:pPrChange w:id="1409" w:author="Ngọc Mạnh Lưu" w:date="2015-12-13T23:56:00Z">
          <w:pPr>
            <w:pStyle w:val="ListParagraph"/>
            <w:numPr>
              <w:numId w:val="151"/>
            </w:numPr>
            <w:spacing w:before="0" w:after="0" w:line="360" w:lineRule="auto"/>
            <w:ind w:left="504" w:hanging="360"/>
          </w:pPr>
        </w:pPrChange>
      </w:pPr>
      <w:r w:rsidRPr="000D2369">
        <w:t>Criteria for System test:</w:t>
      </w:r>
    </w:p>
    <w:p w14:paraId="44B72605" w14:textId="77777777" w:rsidR="000D2369" w:rsidRPr="000D2369" w:rsidRDefault="000D2369" w:rsidP="00D77317">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Change w:id="1410" w:author="Ngọc Mạnh Lưu" w:date="2015-12-13T23:56:00Z">
          <w:pPr>
            <w:pStyle w:val="ListParagraph"/>
            <w:numPr>
              <w:ilvl w:val="1"/>
              <w:numId w:val="155"/>
            </w:numPr>
            <w:spacing w:before="120" w:after="0" w:line="360" w:lineRule="auto"/>
            <w:ind w:left="1440" w:hanging="360"/>
          </w:pPr>
        </w:pPrChange>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D77317">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Change w:id="1411" w:author="Ngọc Mạnh Lưu" w:date="2015-12-13T23:56:00Z">
          <w:pPr>
            <w:pStyle w:val="ListParagraph"/>
            <w:numPr>
              <w:ilvl w:val="1"/>
              <w:numId w:val="155"/>
            </w:numPr>
            <w:spacing w:before="120" w:after="0" w:line="360" w:lineRule="auto"/>
            <w:ind w:left="1440" w:hanging="360"/>
          </w:pPr>
        </w:pPrChange>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D77317">
      <w:pPr>
        <w:pStyle w:val="ListParagraph"/>
        <w:numPr>
          <w:ilvl w:val="0"/>
          <w:numId w:val="150"/>
        </w:numPr>
        <w:spacing w:before="0" w:after="0" w:line="360" w:lineRule="auto"/>
        <w:pPrChange w:id="1412" w:author="Ngọc Mạnh Lưu" w:date="2015-12-13T23:56:00Z">
          <w:pPr>
            <w:pStyle w:val="ListParagraph"/>
            <w:numPr>
              <w:numId w:val="151"/>
            </w:numPr>
            <w:spacing w:before="0" w:after="0" w:line="360" w:lineRule="auto"/>
            <w:ind w:left="504" w:hanging="360"/>
          </w:pPr>
        </w:pPrChange>
      </w:pPr>
      <w:r w:rsidRPr="000D2369">
        <w:t>Criteria for Acceptance test:</w:t>
      </w:r>
    </w:p>
    <w:p w14:paraId="032513C6" w14:textId="77777777" w:rsidR="000D2369" w:rsidRDefault="000D2369" w:rsidP="00D77317">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Change w:id="1413" w:author="Ngọc Mạnh Lưu" w:date="2015-12-13T23:56:00Z">
          <w:pPr>
            <w:pStyle w:val="ListParagraph"/>
            <w:numPr>
              <w:ilvl w:val="1"/>
              <w:numId w:val="155"/>
            </w:numPr>
            <w:spacing w:before="120" w:after="0" w:line="360" w:lineRule="auto"/>
            <w:ind w:left="1440" w:hanging="360"/>
          </w:pPr>
        </w:pPrChange>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1414" w:name="_Toc437560615"/>
      <w:r>
        <w:t>Futures to be tested</w:t>
      </w:r>
      <w:bookmarkEnd w:id="1414"/>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1415" w:name="_Toc437560616"/>
      <w:r w:rsidRPr="00586725">
        <w:t>Feature not to be tested</w:t>
      </w:r>
      <w:bookmarkEnd w:id="1415"/>
    </w:p>
    <w:p w14:paraId="553D0B26" w14:textId="77777777" w:rsidR="00450A2C" w:rsidRPr="00586725" w:rsidRDefault="00450A2C" w:rsidP="00D77317">
      <w:pPr>
        <w:pStyle w:val="ListParagraph"/>
        <w:numPr>
          <w:ilvl w:val="0"/>
          <w:numId w:val="150"/>
        </w:numPr>
        <w:spacing w:before="0" w:after="0" w:line="360" w:lineRule="auto"/>
        <w:pPrChange w:id="1416" w:author="Ngọc Mạnh Lưu" w:date="2015-12-13T23:56:00Z">
          <w:pPr>
            <w:pStyle w:val="ListParagraph"/>
            <w:numPr>
              <w:numId w:val="151"/>
            </w:numPr>
            <w:spacing w:before="0" w:after="0" w:line="360" w:lineRule="auto"/>
            <w:ind w:left="504" w:hanging="360"/>
          </w:pPr>
        </w:pPrChange>
      </w:pPr>
      <w:r w:rsidRPr="00586725">
        <w:t xml:space="preserve">The stable of website when do not connect internet. </w:t>
      </w:r>
    </w:p>
    <w:p w14:paraId="21E18626" w14:textId="77777777" w:rsidR="00450A2C" w:rsidRPr="00586725" w:rsidRDefault="00450A2C" w:rsidP="00D77317">
      <w:pPr>
        <w:pStyle w:val="ListParagraph"/>
        <w:numPr>
          <w:ilvl w:val="0"/>
          <w:numId w:val="150"/>
        </w:numPr>
        <w:spacing w:before="0" w:after="0" w:line="360" w:lineRule="auto"/>
        <w:pPrChange w:id="1417" w:author="Ngọc Mạnh Lưu" w:date="2015-12-13T23:56:00Z">
          <w:pPr>
            <w:pStyle w:val="ListParagraph"/>
            <w:numPr>
              <w:numId w:val="151"/>
            </w:numPr>
            <w:spacing w:before="0" w:after="0" w:line="360" w:lineRule="auto"/>
            <w:ind w:left="504" w:hanging="360"/>
          </w:pPr>
        </w:pPrChange>
      </w:pPr>
      <w:r>
        <w:t>Over than 5000</w:t>
      </w:r>
      <w:r w:rsidRPr="00586725">
        <w:t xml:space="preserve"> users connect to system at the same time.</w:t>
      </w:r>
    </w:p>
    <w:p w14:paraId="79268158" w14:textId="53F311B6" w:rsidR="00450A2C" w:rsidRDefault="00C50FE7" w:rsidP="00DC683C">
      <w:pPr>
        <w:pStyle w:val="Heading3"/>
      </w:pPr>
      <w:bookmarkStart w:id="1418" w:name="_Toc437560617"/>
      <w:r>
        <w:t>Resources</w:t>
      </w:r>
      <w:bookmarkEnd w:id="1418"/>
    </w:p>
    <w:p w14:paraId="65947D77" w14:textId="0C9E28C8" w:rsidR="00450A2C" w:rsidRDefault="00450A2C" w:rsidP="00DC683C">
      <w:pPr>
        <w:pStyle w:val="Heading4"/>
      </w:pPr>
      <w:bookmarkStart w:id="1419" w:name="_Toc422958010"/>
      <w:bookmarkStart w:id="1420" w:name="_Toc432812304"/>
      <w:r w:rsidRPr="00586725">
        <w:t>Human resource</w:t>
      </w:r>
      <w:bookmarkEnd w:id="1419"/>
      <w:bookmarkEnd w:id="142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1421" w:name="_Toc422958012"/>
      <w:bookmarkStart w:id="1422" w:name="_Toc432812306"/>
      <w:r w:rsidRPr="00586725">
        <w:t>Hardware</w:t>
      </w:r>
      <w:bookmarkEnd w:id="1421"/>
      <w:bookmarkEnd w:id="142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1423" w:name="_Toc422958013"/>
      <w:bookmarkStart w:id="1424" w:name="_Toc432812307"/>
      <w:r w:rsidRPr="00586725">
        <w:t>Software</w:t>
      </w:r>
      <w:bookmarkEnd w:id="1423"/>
      <w:bookmarkEnd w:id="142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1425" w:name="_Toc422958014"/>
      <w:bookmarkStart w:id="1426" w:name="_Toc432812308"/>
      <w:r w:rsidRPr="00586725">
        <w:t>Infrastructure</w:t>
      </w:r>
      <w:bookmarkEnd w:id="1425"/>
      <w:bookmarkEnd w:id="142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1427" w:name="_Toc437560618"/>
      <w:r>
        <w:t>Test milestones</w:t>
      </w:r>
      <w:bookmarkEnd w:id="142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1428" w:name="_Toc437560619"/>
      <w:r>
        <w:t>Deliverables</w:t>
      </w:r>
      <w:bookmarkEnd w:id="1428"/>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1429" w:name="_Toc437560620"/>
      <w:r>
        <w:t>Test case</w:t>
      </w:r>
      <w:bookmarkEnd w:id="1429"/>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D77317">
      <w:pPr>
        <w:pStyle w:val="ListParagraph"/>
        <w:numPr>
          <w:ilvl w:val="1"/>
          <w:numId w:val="154"/>
        </w:numPr>
        <w:pPrChange w:id="1430" w:author="Ngọc Mạnh Lưu" w:date="2015-12-13T23:56:00Z">
          <w:pPr>
            <w:pStyle w:val="ListParagraph"/>
            <w:numPr>
              <w:ilvl w:val="1"/>
              <w:numId w:val="155"/>
            </w:numPr>
            <w:ind w:left="1440" w:hanging="360"/>
          </w:pPr>
        </w:pPrChange>
      </w:pPr>
      <w:r w:rsidRPr="001B7326">
        <w:t>DDL_Integration Test Case_v1.0_EN.xlsx</w:t>
      </w:r>
    </w:p>
    <w:p w14:paraId="76D1B1C9" w14:textId="03CDFCD2" w:rsidR="00AA25C0" w:rsidRPr="001B7326" w:rsidRDefault="00AA25C0" w:rsidP="00D77317">
      <w:pPr>
        <w:pStyle w:val="ListParagraph"/>
        <w:numPr>
          <w:ilvl w:val="1"/>
          <w:numId w:val="154"/>
        </w:numPr>
        <w:pPrChange w:id="1431" w:author="Ngọc Mạnh Lưu" w:date="2015-12-13T23:56:00Z">
          <w:pPr>
            <w:pStyle w:val="ListParagraph"/>
            <w:numPr>
              <w:ilvl w:val="1"/>
              <w:numId w:val="155"/>
            </w:numPr>
            <w:ind w:left="1440" w:hanging="360"/>
          </w:pPr>
        </w:pPrChange>
      </w:pPr>
      <w:r w:rsidRPr="001B7326">
        <w:t>DDL_System Test Case_v1.0_EN.xlsx</w:t>
      </w:r>
    </w:p>
    <w:p w14:paraId="1068B359" w14:textId="5B308EF1" w:rsidR="00AA25C0" w:rsidRPr="001B7326" w:rsidRDefault="00B40CBA" w:rsidP="00D77317">
      <w:pPr>
        <w:pStyle w:val="ListParagraph"/>
        <w:numPr>
          <w:ilvl w:val="1"/>
          <w:numId w:val="154"/>
        </w:numPr>
        <w:pPrChange w:id="1432" w:author="Ngọc Mạnh Lưu" w:date="2015-12-13T23:56:00Z">
          <w:pPr>
            <w:pStyle w:val="ListParagraph"/>
            <w:numPr>
              <w:ilvl w:val="1"/>
              <w:numId w:val="155"/>
            </w:numPr>
            <w:ind w:left="1440" w:hanging="360"/>
          </w:pPr>
        </w:pPrChange>
      </w:pPr>
      <w:r w:rsidRPr="001B7326">
        <w:t>DDL_Common Test Case_v1.0_EN.xlsx</w:t>
      </w:r>
    </w:p>
    <w:p w14:paraId="5BBF7677" w14:textId="7C9FE22B" w:rsidR="00B40CBA" w:rsidRPr="001B7326" w:rsidRDefault="00B40CBA" w:rsidP="00D77317">
      <w:pPr>
        <w:pStyle w:val="ListParagraph"/>
        <w:numPr>
          <w:ilvl w:val="1"/>
          <w:numId w:val="154"/>
        </w:numPr>
        <w:pPrChange w:id="1433" w:author="Ngọc Mạnh Lưu" w:date="2015-12-13T23:56:00Z">
          <w:pPr>
            <w:pStyle w:val="ListParagraph"/>
            <w:numPr>
              <w:ilvl w:val="1"/>
              <w:numId w:val="155"/>
            </w:numPr>
            <w:ind w:left="1440" w:hanging="360"/>
          </w:pPr>
        </w:pPrChange>
      </w:pPr>
      <w:r w:rsidRPr="001B7326">
        <w:t>DDL_UnitTestCase_CategoryRepository_v1.0.xlsx</w:t>
      </w:r>
    </w:p>
    <w:p w14:paraId="1CB4805D" w14:textId="79CAB37A" w:rsidR="00B40CBA" w:rsidRPr="001B7326" w:rsidRDefault="00B40CBA" w:rsidP="00D77317">
      <w:pPr>
        <w:pStyle w:val="ListParagraph"/>
        <w:numPr>
          <w:ilvl w:val="1"/>
          <w:numId w:val="154"/>
        </w:numPr>
        <w:pPrChange w:id="1434" w:author="Ngọc Mạnh Lưu" w:date="2015-12-13T23:56:00Z">
          <w:pPr>
            <w:pStyle w:val="ListParagraph"/>
            <w:numPr>
              <w:ilvl w:val="1"/>
              <w:numId w:val="155"/>
            </w:numPr>
            <w:ind w:left="1440" w:hanging="360"/>
          </w:pPr>
        </w:pPrChange>
      </w:pPr>
      <w:r w:rsidRPr="001B7326">
        <w:t>DDL_UnitTestCase_MessageRepository_v1.0.xlsx</w:t>
      </w:r>
    </w:p>
    <w:p w14:paraId="705443E8" w14:textId="3A33C9BC" w:rsidR="00B40CBA" w:rsidRPr="001B7326" w:rsidRDefault="00B40CBA" w:rsidP="00D77317">
      <w:pPr>
        <w:pStyle w:val="ListParagraph"/>
        <w:numPr>
          <w:ilvl w:val="1"/>
          <w:numId w:val="154"/>
        </w:numPr>
        <w:pPrChange w:id="1435" w:author="Ngọc Mạnh Lưu" w:date="2015-12-13T23:56:00Z">
          <w:pPr>
            <w:pStyle w:val="ListParagraph"/>
            <w:numPr>
              <w:ilvl w:val="1"/>
              <w:numId w:val="155"/>
            </w:numPr>
            <w:ind w:left="1440" w:hanging="360"/>
          </w:pPr>
        </w:pPrChange>
      </w:pPr>
      <w:r w:rsidRPr="001B7326">
        <w:t>DDL_UnitTestCase_ProjectRepository_v1.0.xlsx</w:t>
      </w:r>
    </w:p>
    <w:p w14:paraId="6FCF08BC" w14:textId="2E40849D" w:rsidR="00B40CBA" w:rsidRPr="001B7326" w:rsidRDefault="00B40CBA" w:rsidP="00D77317">
      <w:pPr>
        <w:pStyle w:val="ListParagraph"/>
        <w:numPr>
          <w:ilvl w:val="1"/>
          <w:numId w:val="154"/>
        </w:numPr>
        <w:pPrChange w:id="1436" w:author="Ngọc Mạnh Lưu" w:date="2015-12-13T23:56:00Z">
          <w:pPr>
            <w:pStyle w:val="ListParagraph"/>
            <w:numPr>
              <w:ilvl w:val="1"/>
              <w:numId w:val="155"/>
            </w:numPr>
            <w:ind w:left="1440" w:hanging="360"/>
          </w:pPr>
        </w:pPrChange>
      </w:pPr>
      <w:r w:rsidRPr="001B7326">
        <w:t>DDL_UnitTestCase_SlideRepository_v1.0.xlsx</w:t>
      </w:r>
    </w:p>
    <w:p w14:paraId="7C2C431D" w14:textId="4C5683CA" w:rsidR="00B40CBA" w:rsidRPr="00AA25C0" w:rsidRDefault="00B40CBA" w:rsidP="00D77317">
      <w:pPr>
        <w:pStyle w:val="ListParagraph"/>
        <w:numPr>
          <w:ilvl w:val="1"/>
          <w:numId w:val="154"/>
        </w:numPr>
        <w:pPrChange w:id="1437" w:author="Ngọc Mạnh Lưu" w:date="2015-12-13T23:56:00Z">
          <w:pPr>
            <w:pStyle w:val="ListParagraph"/>
            <w:numPr>
              <w:ilvl w:val="1"/>
              <w:numId w:val="155"/>
            </w:numPr>
            <w:ind w:left="1440" w:hanging="360"/>
          </w:pPr>
        </w:pPrChange>
      </w:pPr>
      <w:r w:rsidRPr="00B40CBA">
        <w:lastRenderedPageBreak/>
        <w:t>DDL_UnitTestCase_UserResponsitory_v1.0.xls</w:t>
      </w:r>
    </w:p>
    <w:p w14:paraId="17C08031" w14:textId="304F8CD6" w:rsidR="00AA25C0" w:rsidRDefault="00AA25C0" w:rsidP="00AA25C0">
      <w:pPr>
        <w:pStyle w:val="Heading2"/>
      </w:pPr>
      <w:bookmarkStart w:id="1438" w:name="_Toc437560621"/>
      <w:r>
        <w:t>Test Report</w:t>
      </w:r>
      <w:bookmarkEnd w:id="1438"/>
    </w:p>
    <w:p w14:paraId="6B41B1A7" w14:textId="14C30172" w:rsidR="006E7656" w:rsidRPr="008105D2" w:rsidRDefault="006E7656" w:rsidP="006E7656">
      <w:pPr>
        <w:pStyle w:val="Heading3"/>
      </w:pPr>
      <w:bookmarkStart w:id="1439" w:name="_Toc437560622"/>
      <w:r>
        <w:t>System test report</w:t>
      </w:r>
      <w:bookmarkEnd w:id="1439"/>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E1BCB9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618874F"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c>
          <w:tcPr>
            <w:tcW w:w="1383" w:type="dxa"/>
            <w:shd w:val="clear" w:color="auto" w:fill="92D050"/>
            <w:vAlign w:val="bottom"/>
          </w:tcPr>
          <w:p w14:paraId="2259B96D" w14:textId="08C41499" w:rsidR="000445FF" w:rsidRPr="00626054"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6AB933B7"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1440" w:name="_Toc437560623"/>
      <w:r>
        <w:t>Integration test report</w:t>
      </w:r>
      <w:bookmarkEnd w:id="1440"/>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1441" w:name="_Toc437560624"/>
      <w:r>
        <w:t>Test report</w:t>
      </w:r>
      <w:bookmarkEnd w:id="1441"/>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0A764F86"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289</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13B08060"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692</w:t>
            </w:r>
          </w:p>
        </w:tc>
        <w:tc>
          <w:tcPr>
            <w:tcW w:w="810" w:type="dxa"/>
            <w:vAlign w:val="center"/>
          </w:tcPr>
          <w:p w14:paraId="4168B7F8" w14:textId="75399513"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64</w:t>
            </w:r>
          </w:p>
        </w:tc>
        <w:tc>
          <w:tcPr>
            <w:tcW w:w="720" w:type="dxa"/>
            <w:vAlign w:val="center"/>
          </w:tcPr>
          <w:p w14:paraId="69666B73" w14:textId="7E789AC9"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714</w:t>
            </w:r>
          </w:p>
        </w:tc>
        <w:tc>
          <w:tcPr>
            <w:tcW w:w="720" w:type="dxa"/>
            <w:vAlign w:val="center"/>
          </w:tcPr>
          <w:p w14:paraId="19350A20" w14:textId="73D71BB5"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vAlign w:val="center"/>
          </w:tcPr>
          <w:p w14:paraId="22D21DF5" w14:textId="36E8FFEE"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812</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03CD95A3"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D88E39D" w:rsidR="002C3A17" w:rsidRPr="008105D2" w:rsidRDefault="00AB73C9"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1337</w:t>
            </w:r>
          </w:p>
        </w:tc>
        <w:tc>
          <w:tcPr>
            <w:tcW w:w="810" w:type="dxa"/>
            <w:shd w:val="clear" w:color="auto" w:fill="92D050"/>
            <w:vAlign w:val="bottom"/>
          </w:tcPr>
          <w:p w14:paraId="716D5915" w14:textId="58EDD90F"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66</w:t>
            </w:r>
          </w:p>
        </w:tc>
        <w:tc>
          <w:tcPr>
            <w:tcW w:w="720" w:type="dxa"/>
            <w:shd w:val="clear" w:color="auto" w:fill="92D050"/>
            <w:vAlign w:val="bottom"/>
          </w:tcPr>
          <w:p w14:paraId="441EB114" w14:textId="710BC974" w:rsidR="002C3A17" w:rsidRPr="008105D2" w:rsidRDefault="00E302DF"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1370</w:t>
            </w:r>
          </w:p>
        </w:tc>
        <w:tc>
          <w:tcPr>
            <w:tcW w:w="720" w:type="dxa"/>
            <w:shd w:val="clear" w:color="auto" w:fill="92D050"/>
            <w:vAlign w:val="bottom"/>
          </w:tcPr>
          <w:p w14:paraId="1C42E9D4" w14:textId="2C4A160E"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shd w:val="clear" w:color="auto" w:fill="92D050"/>
            <w:vAlign w:val="bottom"/>
          </w:tcPr>
          <w:p w14:paraId="687C20DC" w14:textId="34008FE8"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1468</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7896694E"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1468</w:t>
            </w:r>
          </w:p>
        </w:tc>
      </w:tr>
    </w:tbl>
    <w:p w14:paraId="79E27327" w14:textId="77777777" w:rsidR="006726D1" w:rsidRDefault="00977557" w:rsidP="006726D1">
      <w:pPr>
        <w:pStyle w:val="Table5-1"/>
      </w:pPr>
      <w:r>
        <w:t xml:space="preserve"> Test Report</w:t>
      </w:r>
    </w:p>
    <w:p w14:paraId="2ACB4DEB" w14:textId="77777777" w:rsidR="000E65DE" w:rsidRPr="00A023E4" w:rsidRDefault="006726D1" w:rsidP="000E65DE">
      <w:pPr>
        <w:pStyle w:val="Heading3"/>
      </w:pPr>
      <w:bookmarkStart w:id="1442" w:name="_Toc437560625"/>
      <w:r w:rsidRPr="000E65DE">
        <w:t>Defect repor</w:t>
      </w:r>
      <w:r w:rsidRPr="00A023E4">
        <w:t>t</w:t>
      </w:r>
      <w:bookmarkEnd w:id="1442"/>
    </w:p>
    <w:p w14:paraId="4BBA29C3" w14:textId="77777777" w:rsidR="00A023E4" w:rsidRPr="00A023E4" w:rsidRDefault="00A023E4" w:rsidP="00A023E4"/>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lastRenderedPageBreak/>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AF6B3C">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AF6B3C">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AF6B3C">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1443" w:name="_Toc437560626"/>
      <w:r>
        <w:lastRenderedPageBreak/>
        <w:t>USER MANUAL</w:t>
      </w:r>
      <w:bookmarkEnd w:id="1443"/>
    </w:p>
    <w:p w14:paraId="2E7420D5" w14:textId="085454BF" w:rsidR="00C573A4" w:rsidRPr="00354DCB" w:rsidRDefault="007C463F" w:rsidP="00C573A4">
      <w:pPr>
        <w:pStyle w:val="Heading2"/>
      </w:pPr>
      <w:bookmarkStart w:id="1444" w:name="_Toc437560627"/>
      <w:r>
        <w:t>Introduction</w:t>
      </w:r>
      <w:bookmarkEnd w:id="1444"/>
    </w:p>
    <w:p w14:paraId="381C5915" w14:textId="77777777" w:rsidR="00C573A4" w:rsidRPr="00354DCB" w:rsidRDefault="00C573A4" w:rsidP="00C573A4">
      <w:pPr>
        <w:pStyle w:val="Heading3"/>
      </w:pPr>
      <w:bookmarkStart w:id="1445" w:name="_Toc437560628"/>
      <w:r w:rsidRPr="00354DCB">
        <w:t>Purpose</w:t>
      </w:r>
      <w:bookmarkEnd w:id="1445"/>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1446" w:name="_Toc437560629"/>
      <w:r w:rsidRPr="00354DCB">
        <w:t>Environment</w:t>
      </w:r>
      <w:bookmarkEnd w:id="1446"/>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D77317">
      <w:pPr>
        <w:pStyle w:val="NormalIndent"/>
        <w:widowControl w:val="0"/>
        <w:numPr>
          <w:ilvl w:val="0"/>
          <w:numId w:val="198"/>
        </w:numPr>
        <w:tabs>
          <w:tab w:val="clear" w:pos="450"/>
          <w:tab w:val="clear" w:pos="702"/>
          <w:tab w:val="clear" w:pos="1080"/>
        </w:tabs>
        <w:spacing w:line="276" w:lineRule="auto"/>
        <w:ind w:right="14"/>
        <w:jc w:val="left"/>
        <w:pPrChange w:id="1447" w:author="Ngọc Mạnh Lưu" w:date="2015-12-13T23:56:00Z">
          <w:pPr>
            <w:pStyle w:val="NormalIndent"/>
            <w:widowControl w:val="0"/>
            <w:numPr>
              <w:numId w:val="202"/>
            </w:numPr>
            <w:tabs>
              <w:tab w:val="clear" w:pos="450"/>
              <w:tab w:val="clear" w:pos="702"/>
              <w:tab w:val="clear" w:pos="1080"/>
            </w:tabs>
            <w:spacing w:line="276" w:lineRule="auto"/>
            <w:ind w:left="720" w:right="14" w:hanging="360"/>
            <w:jc w:val="left"/>
          </w:pPr>
        </w:pPrChange>
      </w:pPr>
      <w:r w:rsidRPr="00354DCB">
        <w:t>Operating System: Windows 7,  Windows 8</w:t>
      </w:r>
      <w:r w:rsidR="004A598D">
        <w:t>, Window 10</w:t>
      </w:r>
    </w:p>
    <w:p w14:paraId="5D547301" w14:textId="77777777" w:rsidR="00C573A4" w:rsidRPr="00354DCB" w:rsidRDefault="00C573A4" w:rsidP="00D77317">
      <w:pPr>
        <w:pStyle w:val="NormalIndent"/>
        <w:widowControl w:val="0"/>
        <w:numPr>
          <w:ilvl w:val="0"/>
          <w:numId w:val="198"/>
        </w:numPr>
        <w:tabs>
          <w:tab w:val="clear" w:pos="450"/>
          <w:tab w:val="clear" w:pos="702"/>
          <w:tab w:val="clear" w:pos="1080"/>
        </w:tabs>
        <w:spacing w:line="276" w:lineRule="auto"/>
        <w:ind w:right="14"/>
        <w:jc w:val="left"/>
        <w:pPrChange w:id="1448" w:author="Ngọc Mạnh Lưu" w:date="2015-12-13T23:56:00Z">
          <w:pPr>
            <w:pStyle w:val="NormalIndent"/>
            <w:widowControl w:val="0"/>
            <w:numPr>
              <w:numId w:val="202"/>
            </w:numPr>
            <w:tabs>
              <w:tab w:val="clear" w:pos="450"/>
              <w:tab w:val="clear" w:pos="702"/>
              <w:tab w:val="clear" w:pos="1080"/>
            </w:tabs>
            <w:spacing w:line="276" w:lineRule="auto"/>
            <w:ind w:left="720" w:right="14" w:hanging="360"/>
            <w:jc w:val="left"/>
          </w:pPr>
        </w:pPrChange>
      </w:pPr>
      <w:r w:rsidRPr="00354DCB">
        <w:t>Browsers: Firefox 40, Chrome 44 or higher.</w:t>
      </w:r>
    </w:p>
    <w:p w14:paraId="0BCCD1B2" w14:textId="77777777" w:rsidR="00C573A4" w:rsidRPr="00354DCB" w:rsidRDefault="00C573A4" w:rsidP="00D77317">
      <w:pPr>
        <w:pStyle w:val="NormalIndent"/>
        <w:widowControl w:val="0"/>
        <w:numPr>
          <w:ilvl w:val="0"/>
          <w:numId w:val="198"/>
        </w:numPr>
        <w:tabs>
          <w:tab w:val="clear" w:pos="450"/>
          <w:tab w:val="clear" w:pos="702"/>
          <w:tab w:val="clear" w:pos="1080"/>
        </w:tabs>
        <w:spacing w:line="276" w:lineRule="auto"/>
        <w:ind w:right="14"/>
        <w:jc w:val="left"/>
        <w:pPrChange w:id="1449" w:author="Ngọc Mạnh Lưu" w:date="2015-12-13T23:56:00Z">
          <w:pPr>
            <w:pStyle w:val="NormalIndent"/>
            <w:widowControl w:val="0"/>
            <w:numPr>
              <w:numId w:val="202"/>
            </w:numPr>
            <w:tabs>
              <w:tab w:val="clear" w:pos="450"/>
              <w:tab w:val="clear" w:pos="702"/>
              <w:tab w:val="clear" w:pos="1080"/>
            </w:tabs>
            <w:spacing w:line="276" w:lineRule="auto"/>
            <w:ind w:left="720" w:right="14" w:hanging="360"/>
            <w:jc w:val="left"/>
          </w:pPr>
        </w:pPrChange>
      </w:pPr>
      <w:r w:rsidRPr="00354DCB">
        <w:t>Database: SQL 2010 or higher</w:t>
      </w:r>
    </w:p>
    <w:p w14:paraId="4EFBEC91" w14:textId="3FA12D04" w:rsidR="00C573A4" w:rsidRPr="00C573A4" w:rsidRDefault="00C573A4" w:rsidP="00D77317">
      <w:pPr>
        <w:pStyle w:val="NormalIndent"/>
        <w:widowControl w:val="0"/>
        <w:numPr>
          <w:ilvl w:val="0"/>
          <w:numId w:val="198"/>
        </w:numPr>
        <w:tabs>
          <w:tab w:val="clear" w:pos="450"/>
          <w:tab w:val="clear" w:pos="702"/>
          <w:tab w:val="clear" w:pos="1080"/>
        </w:tabs>
        <w:spacing w:line="276" w:lineRule="auto"/>
        <w:ind w:right="14"/>
        <w:jc w:val="left"/>
        <w:pPrChange w:id="1450" w:author="Ngọc Mạnh Lưu" w:date="2015-12-13T23:56:00Z">
          <w:pPr>
            <w:pStyle w:val="NormalIndent"/>
            <w:widowControl w:val="0"/>
            <w:numPr>
              <w:numId w:val="202"/>
            </w:numPr>
            <w:tabs>
              <w:tab w:val="clear" w:pos="450"/>
              <w:tab w:val="clear" w:pos="702"/>
              <w:tab w:val="clear" w:pos="1080"/>
            </w:tabs>
            <w:spacing w:line="276" w:lineRule="auto"/>
            <w:ind w:left="720" w:right="14" w:hanging="360"/>
            <w:jc w:val="left"/>
          </w:pPr>
        </w:pPrChange>
      </w:pPr>
      <w:r w:rsidRPr="00354DCB">
        <w:t>.NET Framework 4.5</w:t>
      </w:r>
    </w:p>
    <w:p w14:paraId="7D481DD7" w14:textId="6C14D042" w:rsidR="00C573A4" w:rsidRDefault="000E4441" w:rsidP="00C573A4">
      <w:pPr>
        <w:pStyle w:val="Heading2"/>
      </w:pPr>
      <w:bookmarkStart w:id="1451" w:name="_Toc437560630"/>
      <w:r>
        <w:t>Installation Guideline</w:t>
      </w:r>
      <w:bookmarkEnd w:id="1451"/>
    </w:p>
    <w:p w14:paraId="3CAF041F" w14:textId="36B26F87" w:rsidR="005D4805" w:rsidRDefault="005D4805" w:rsidP="005D4805">
      <w:pPr>
        <w:pStyle w:val="Heading3"/>
      </w:pPr>
      <w:bookmarkStart w:id="1452" w:name="_Toc437560631"/>
      <w:r w:rsidRPr="005D4805">
        <w:t>Connecting an ASP.NET MVC Web App with SQL Azure</w:t>
      </w:r>
      <w:bookmarkEnd w:id="1452"/>
    </w:p>
    <w:p w14:paraId="416DB77F" w14:textId="77777777" w:rsidR="001326CD" w:rsidRPr="00354DCB" w:rsidRDefault="001326CD" w:rsidP="001326CD">
      <w:pPr>
        <w:pStyle w:val="Heading4"/>
      </w:pPr>
      <w:bookmarkStart w:id="1453" w:name="_Creating_the_SQL"/>
      <w:bookmarkEnd w:id="1453"/>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D77317">
      <w:pPr>
        <w:pStyle w:val="ListParagraph"/>
        <w:numPr>
          <w:ilvl w:val="0"/>
          <w:numId w:val="199"/>
        </w:numPr>
        <w:shd w:val="clear" w:color="auto" w:fill="FFFFFF"/>
        <w:spacing w:after="288" w:line="338" w:lineRule="atLeast"/>
        <w:textAlignment w:val="baseline"/>
        <w:rPr>
          <w:rFonts w:eastAsia="Times New Roman"/>
        </w:rPr>
        <w:pPrChange w:id="1454" w:author="Ngọc Mạnh Lưu" w:date="2015-12-13T23:56:00Z">
          <w:pPr>
            <w:pStyle w:val="ListParagraph"/>
            <w:numPr>
              <w:numId w:val="203"/>
            </w:numPr>
            <w:shd w:val="clear" w:color="auto" w:fill="FFFFFF"/>
            <w:spacing w:after="288" w:line="338" w:lineRule="atLeast"/>
            <w:ind w:hanging="360"/>
            <w:textAlignment w:val="baseline"/>
          </w:pPr>
        </w:pPrChange>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12313F">
      <w:pPr>
        <w:pStyle w:val="Figure6-1"/>
      </w:pPr>
      <w:r>
        <w:t>New button</w:t>
      </w:r>
    </w:p>
    <w:p w14:paraId="00C0611D" w14:textId="77777777" w:rsidR="0012313F" w:rsidRPr="00A02B42" w:rsidRDefault="0012313F" w:rsidP="00D77317">
      <w:pPr>
        <w:pStyle w:val="ListParagraph"/>
        <w:numPr>
          <w:ilvl w:val="0"/>
          <w:numId w:val="199"/>
        </w:numPr>
        <w:spacing w:after="0" w:line="338" w:lineRule="atLeast"/>
        <w:textAlignment w:val="baseline"/>
        <w:rPr>
          <w:rStyle w:val="apple-converted-space"/>
        </w:rPr>
        <w:pPrChange w:id="1455" w:author="Ngọc Mạnh Lưu" w:date="2015-12-13T23:56:00Z">
          <w:pPr>
            <w:pStyle w:val="ListParagraph"/>
            <w:numPr>
              <w:numId w:val="203"/>
            </w:numPr>
            <w:spacing w:after="0" w:line="338" w:lineRule="atLeast"/>
            <w:ind w:hanging="360"/>
            <w:textAlignment w:val="baseline"/>
          </w:pPr>
        </w:pPrChange>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D77317">
      <w:pPr>
        <w:pStyle w:val="ListParagraph"/>
        <w:numPr>
          <w:ilvl w:val="1"/>
          <w:numId w:val="199"/>
        </w:numPr>
        <w:spacing w:after="0" w:line="338" w:lineRule="atLeast"/>
        <w:jc w:val="left"/>
        <w:textAlignment w:val="baseline"/>
        <w:pPrChange w:id="1456" w:author="Ngọc Mạnh Lưu" w:date="2015-12-13T23:56:00Z">
          <w:pPr>
            <w:pStyle w:val="ListParagraph"/>
            <w:numPr>
              <w:ilvl w:val="1"/>
              <w:numId w:val="203"/>
            </w:numPr>
            <w:spacing w:after="0" w:line="338" w:lineRule="atLeast"/>
            <w:ind w:left="1440" w:hanging="360"/>
            <w:jc w:val="left"/>
            <w:textAlignment w:val="baseline"/>
          </w:pPr>
        </w:pPrChange>
      </w:pPr>
      <w:r w:rsidRPr="00A02B42">
        <w:t xml:space="preserve">Database Name: </w:t>
      </w:r>
      <w:r w:rsidR="0012313F" w:rsidRPr="00A02B42">
        <w:rPr>
          <w:b/>
        </w:rPr>
        <w:t>DDL_CapstoneProject</w:t>
      </w:r>
    </w:p>
    <w:p w14:paraId="27C416ED" w14:textId="77777777" w:rsidR="0012313F" w:rsidRPr="00A02B42" w:rsidRDefault="001326CD" w:rsidP="00D77317">
      <w:pPr>
        <w:pStyle w:val="ListParagraph"/>
        <w:numPr>
          <w:ilvl w:val="1"/>
          <w:numId w:val="199"/>
        </w:numPr>
        <w:spacing w:after="0" w:line="338" w:lineRule="atLeast"/>
        <w:jc w:val="left"/>
        <w:textAlignment w:val="baseline"/>
        <w:pPrChange w:id="1457" w:author="Ngọc Mạnh Lưu" w:date="2015-12-13T23:56:00Z">
          <w:pPr>
            <w:pStyle w:val="ListParagraph"/>
            <w:numPr>
              <w:ilvl w:val="1"/>
              <w:numId w:val="203"/>
            </w:numPr>
            <w:spacing w:after="0" w:line="338" w:lineRule="atLeast"/>
            <w:ind w:left="1440" w:hanging="360"/>
            <w:jc w:val="left"/>
            <w:textAlignment w:val="baseline"/>
          </w:pPr>
        </w:pPrChang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D77317">
      <w:pPr>
        <w:pStyle w:val="ListParagraph"/>
        <w:numPr>
          <w:ilvl w:val="1"/>
          <w:numId w:val="199"/>
        </w:numPr>
        <w:spacing w:after="0" w:line="338" w:lineRule="atLeast"/>
        <w:jc w:val="left"/>
        <w:textAlignment w:val="baseline"/>
        <w:pPrChange w:id="1458" w:author="Ngọc Mạnh Lưu" w:date="2015-12-13T23:56:00Z">
          <w:pPr>
            <w:pStyle w:val="ListParagraph"/>
            <w:numPr>
              <w:ilvl w:val="1"/>
              <w:numId w:val="203"/>
            </w:numPr>
            <w:spacing w:after="0" w:line="338" w:lineRule="atLeast"/>
            <w:ind w:left="1440" w:hanging="360"/>
            <w:jc w:val="left"/>
            <w:textAlignment w:val="baseline"/>
          </w:pPr>
        </w:pPrChang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D77317">
      <w:pPr>
        <w:pStyle w:val="ListParagraph"/>
        <w:numPr>
          <w:ilvl w:val="1"/>
          <w:numId w:val="199"/>
        </w:numPr>
        <w:spacing w:after="0" w:line="338" w:lineRule="atLeast"/>
        <w:jc w:val="left"/>
        <w:textAlignment w:val="baseline"/>
        <w:pPrChange w:id="1459" w:author="Ngọc Mạnh Lưu" w:date="2015-12-13T23:56:00Z">
          <w:pPr>
            <w:pStyle w:val="ListParagraph"/>
            <w:numPr>
              <w:ilvl w:val="1"/>
              <w:numId w:val="203"/>
            </w:numPr>
            <w:spacing w:after="0" w:line="338" w:lineRule="atLeast"/>
            <w:ind w:left="1440" w:hanging="360"/>
            <w:jc w:val="left"/>
            <w:textAlignment w:val="baseline"/>
          </w:pPr>
        </w:pPrChang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D77317">
      <w:pPr>
        <w:pStyle w:val="ListParagraph"/>
        <w:numPr>
          <w:ilvl w:val="0"/>
          <w:numId w:val="199"/>
        </w:numPr>
        <w:spacing w:after="0" w:line="338" w:lineRule="atLeast"/>
        <w:jc w:val="left"/>
        <w:textAlignment w:val="baseline"/>
        <w:rPr>
          <w:rStyle w:val="apple-converted-space"/>
          <w:color w:val="555555"/>
          <w:sz w:val="23"/>
          <w:szCs w:val="23"/>
        </w:rPr>
        <w:pPrChange w:id="1460" w:author="Ngọc Mạnh Lưu" w:date="2015-12-13T23:56:00Z">
          <w:pPr>
            <w:pStyle w:val="ListParagraph"/>
            <w:numPr>
              <w:numId w:val="203"/>
            </w:numPr>
            <w:spacing w:after="0" w:line="338" w:lineRule="atLeast"/>
            <w:ind w:hanging="360"/>
            <w:jc w:val="left"/>
            <w:textAlignment w:val="baseline"/>
          </w:pPr>
        </w:pPrChange>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D77317">
      <w:pPr>
        <w:pStyle w:val="ListParagraph"/>
        <w:numPr>
          <w:ilvl w:val="0"/>
          <w:numId w:val="200"/>
        </w:numPr>
        <w:spacing w:before="75" w:after="0" w:line="338" w:lineRule="atLeast"/>
        <w:textAlignment w:val="baseline"/>
        <w:rPr>
          <w:rStyle w:val="apple-converted-space"/>
        </w:rPr>
        <w:pPrChange w:id="1461" w:author="Ngọc Mạnh Lưu" w:date="2015-12-13T23:56:00Z">
          <w:pPr>
            <w:pStyle w:val="ListParagraph"/>
            <w:numPr>
              <w:numId w:val="204"/>
            </w:numPr>
            <w:spacing w:before="75" w:after="0" w:line="338" w:lineRule="atLeast"/>
            <w:ind w:hanging="360"/>
            <w:textAlignment w:val="baseline"/>
          </w:pPr>
        </w:pPrChange>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D77317">
      <w:pPr>
        <w:pStyle w:val="ListParagraph"/>
        <w:numPr>
          <w:ilvl w:val="0"/>
          <w:numId w:val="200"/>
        </w:numPr>
        <w:spacing w:before="75" w:after="0" w:line="338" w:lineRule="atLeast"/>
        <w:jc w:val="left"/>
        <w:textAlignment w:val="baseline"/>
        <w:pPrChange w:id="1462" w:author="Ngọc Mạnh Lưu" w:date="2015-12-13T23:56:00Z">
          <w:pPr>
            <w:pStyle w:val="ListParagraph"/>
            <w:numPr>
              <w:numId w:val="204"/>
            </w:numPr>
            <w:spacing w:before="75" w:after="0" w:line="338" w:lineRule="atLeast"/>
            <w:ind w:hanging="360"/>
            <w:jc w:val="left"/>
            <w:textAlignment w:val="baseline"/>
          </w:pPr>
        </w:pPrChang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D77317">
      <w:pPr>
        <w:pStyle w:val="ListParagraph"/>
        <w:numPr>
          <w:ilvl w:val="0"/>
          <w:numId w:val="200"/>
        </w:numPr>
        <w:spacing w:before="75" w:after="0" w:line="338" w:lineRule="atLeast"/>
        <w:jc w:val="left"/>
        <w:textAlignment w:val="baseline"/>
        <w:pPrChange w:id="1463" w:author="Ngọc Mạnh Lưu" w:date="2015-12-13T23:56:00Z">
          <w:pPr>
            <w:pStyle w:val="ListParagraph"/>
            <w:numPr>
              <w:numId w:val="204"/>
            </w:numPr>
            <w:spacing w:before="75" w:after="0" w:line="338" w:lineRule="atLeast"/>
            <w:ind w:hanging="360"/>
            <w:jc w:val="left"/>
            <w:textAlignment w:val="baseline"/>
          </w:pPr>
        </w:pPrChang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D77317">
      <w:pPr>
        <w:pStyle w:val="ListParagraph"/>
        <w:numPr>
          <w:ilvl w:val="0"/>
          <w:numId w:val="199"/>
        </w:numPr>
        <w:spacing w:after="0" w:line="338" w:lineRule="atLeast"/>
        <w:textAlignment w:val="baseline"/>
        <w:rPr>
          <w:iCs w:val="0"/>
        </w:rPr>
        <w:pPrChange w:id="1464" w:author="Ngọc Mạnh Lưu" w:date="2015-12-13T23:56:00Z">
          <w:pPr>
            <w:pStyle w:val="ListParagraph"/>
            <w:numPr>
              <w:numId w:val="203"/>
            </w:numPr>
            <w:spacing w:after="0" w:line="338" w:lineRule="atLeast"/>
            <w:ind w:hanging="360"/>
            <w:textAlignment w:val="baseline"/>
          </w:pPr>
        </w:pPrChange>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D77317">
      <w:pPr>
        <w:pStyle w:val="ListParagraph"/>
        <w:numPr>
          <w:ilvl w:val="0"/>
          <w:numId w:val="199"/>
        </w:numPr>
        <w:spacing w:before="75" w:after="0" w:line="338" w:lineRule="atLeast"/>
        <w:textAlignment w:val="baseline"/>
        <w:rPr>
          <w:color w:val="555555"/>
        </w:rPr>
        <w:pPrChange w:id="1465" w:author="Ngọc Mạnh Lưu" w:date="2015-12-13T23:56:00Z">
          <w:pPr>
            <w:pStyle w:val="ListParagraph"/>
            <w:numPr>
              <w:numId w:val="203"/>
            </w:numPr>
            <w:spacing w:before="75" w:after="0" w:line="338" w:lineRule="atLeast"/>
            <w:ind w:hanging="360"/>
            <w:textAlignment w:val="baseline"/>
          </w:pPr>
        </w:pPrChange>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D77317">
      <w:pPr>
        <w:pStyle w:val="ListParagraph"/>
        <w:numPr>
          <w:ilvl w:val="0"/>
          <w:numId w:val="199"/>
        </w:numPr>
        <w:spacing w:before="75" w:after="0" w:line="338" w:lineRule="atLeast"/>
        <w:textAlignment w:val="baseline"/>
        <w:pPrChange w:id="1466" w:author="Ngọc Mạnh Lưu" w:date="2015-12-13T23:56:00Z">
          <w:pPr>
            <w:pStyle w:val="ListParagraph"/>
            <w:numPr>
              <w:numId w:val="203"/>
            </w:numPr>
            <w:spacing w:before="75" w:after="0" w:line="338" w:lineRule="atLeast"/>
            <w:ind w:hanging="360"/>
            <w:textAlignment w:val="baseline"/>
          </w:pPr>
        </w:pPrChang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D77317">
      <w:pPr>
        <w:pStyle w:val="ListParagraph"/>
        <w:numPr>
          <w:ilvl w:val="0"/>
          <w:numId w:val="199"/>
        </w:numPr>
        <w:pPrChange w:id="1467" w:author="Ngọc Mạnh Lưu" w:date="2015-12-13T23:56:00Z">
          <w:pPr>
            <w:pStyle w:val="ListParagraph"/>
            <w:numPr>
              <w:numId w:val="203"/>
            </w:numPr>
            <w:ind w:hanging="360"/>
          </w:pPr>
        </w:pPrChange>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D77317">
      <w:pPr>
        <w:pStyle w:val="ListParagraph"/>
        <w:numPr>
          <w:ilvl w:val="0"/>
          <w:numId w:val="199"/>
        </w:numPr>
        <w:pPrChange w:id="1468" w:author="Ngọc Mạnh Lưu" w:date="2015-12-13T23:56:00Z">
          <w:pPr>
            <w:pStyle w:val="ListParagraph"/>
            <w:numPr>
              <w:numId w:val="203"/>
            </w:numPr>
            <w:ind w:hanging="360"/>
          </w:pPr>
        </w:pPrChange>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w:t>
      </w:r>
      <w:proofErr w:type="gramStart"/>
      <w:r w:rsidRPr="000A438A">
        <w:rPr>
          <w:rStyle w:val="apple-converted-space"/>
          <w:color w:val="5B9BD5" w:themeColor="accent1"/>
        </w:rPr>
        <w:t>connectionStrings</w:t>
      </w:r>
      <w:proofErr w:type="gramEnd"/>
      <w:r w:rsidRPr="000A438A">
        <w:rPr>
          <w:rStyle w:val="apple-converted-space"/>
          <w:color w:val="5B9BD5" w:themeColor="accent1"/>
        </w:rPr>
        <w:t>&gt;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w:t>
      </w:r>
      <w:proofErr w:type="gramStart"/>
      <w:r w:rsidRPr="000A438A">
        <w:rPr>
          <w:rStyle w:val="apple-converted-space"/>
          <w:color w:val="5B9BD5" w:themeColor="accent1"/>
        </w:rPr>
        <w:t>providerName</w:t>
      </w:r>
      <w:proofErr w:type="gramEnd"/>
      <w:r w:rsidRPr="000A438A">
        <w:rPr>
          <w:rStyle w:val="apple-converted-space"/>
          <w:color w:val="5B9BD5" w:themeColor="accent1"/>
        </w:rPr>
        <w:t>="System.Data.SqlClient"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D77317">
      <w:pPr>
        <w:pStyle w:val="ListParagraph"/>
        <w:numPr>
          <w:ilvl w:val="0"/>
          <w:numId w:val="199"/>
        </w:numPr>
        <w:pPrChange w:id="1469" w:author="Ngọc Mạnh Lưu" w:date="2015-12-13T23:56:00Z">
          <w:pPr>
            <w:pStyle w:val="ListParagraph"/>
            <w:numPr>
              <w:numId w:val="203"/>
            </w:numPr>
            <w:ind w:hanging="360"/>
          </w:pPr>
        </w:pPrChange>
      </w:pPr>
      <w:r>
        <w:t xml:space="preserve">Step 3: </w:t>
      </w:r>
      <w:r w:rsidRPr="00332757">
        <w:t>Ensure that you replace ‘enter your connection string here’ with the one copied from sql azure earlier</w:t>
      </w:r>
    </w:p>
    <w:p w14:paraId="081C90CD" w14:textId="62CC5E67" w:rsidR="00332757" w:rsidRPr="00332757" w:rsidRDefault="00332757" w:rsidP="00D77317">
      <w:pPr>
        <w:pStyle w:val="ListParagraph"/>
        <w:numPr>
          <w:ilvl w:val="0"/>
          <w:numId w:val="199"/>
        </w:numPr>
        <w:pPrChange w:id="1470" w:author="Ngọc Mạnh Lưu" w:date="2015-12-13T23:56:00Z">
          <w:pPr>
            <w:pStyle w:val="ListParagraph"/>
            <w:numPr>
              <w:numId w:val="203"/>
            </w:numPr>
            <w:ind w:hanging="360"/>
          </w:pPr>
        </w:pPrChange>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D77317">
      <w:pPr>
        <w:pStyle w:val="ListParagraph"/>
        <w:numPr>
          <w:ilvl w:val="0"/>
          <w:numId w:val="199"/>
        </w:numPr>
        <w:pPrChange w:id="1471" w:author="Ngọc Mạnh Lưu" w:date="2015-12-13T23:56:00Z">
          <w:pPr>
            <w:pStyle w:val="ListParagraph"/>
            <w:numPr>
              <w:numId w:val="203"/>
            </w:numPr>
            <w:ind w:hanging="360"/>
          </w:pPr>
        </w:pPrChange>
      </w:pPr>
      <w:r>
        <w:t xml:space="preserve">Step 5: </w:t>
      </w:r>
      <w:r w:rsidRPr="00332757">
        <w:t>Save the file</w:t>
      </w:r>
    </w:p>
    <w:p w14:paraId="313C45A1" w14:textId="4AE9754F" w:rsidR="000A438A" w:rsidRDefault="009A1E93" w:rsidP="009A1E93">
      <w:pPr>
        <w:pStyle w:val="Heading3"/>
      </w:pPr>
      <w:bookmarkStart w:id="1472" w:name="_Toc437560632"/>
      <w:r w:rsidRPr="00354DCB">
        <w:t>Create &amp; Deploying the Azure Website</w:t>
      </w:r>
      <w:bookmarkEnd w:id="1472"/>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78"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79"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D77317">
      <w:pPr>
        <w:pStyle w:val="ListParagraph"/>
        <w:numPr>
          <w:ilvl w:val="0"/>
          <w:numId w:val="201"/>
        </w:numPr>
        <w:rPr>
          <w:lang w:val="en-GB"/>
        </w:rPr>
        <w:pPrChange w:id="1473" w:author="Ngọc Mạnh Lưu" w:date="2015-12-13T23:56:00Z">
          <w:pPr>
            <w:pStyle w:val="ListParagraph"/>
            <w:numPr>
              <w:numId w:val="205"/>
            </w:numPr>
            <w:ind w:hanging="360"/>
          </w:pPr>
        </w:pPrChange>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69">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D77317">
      <w:pPr>
        <w:pStyle w:val="Figure6-1"/>
        <w:numPr>
          <w:ilvl w:val="0"/>
          <w:numId w:val="201"/>
        </w:numPr>
        <w:jc w:val="left"/>
        <w:rPr>
          <w:rStyle w:val="Strong"/>
          <w:rFonts w:cs="Times New Roman"/>
          <w:bCs w:val="0"/>
          <w:lang w:val="en-GB"/>
        </w:rPr>
        <w:pPrChange w:id="1474" w:author="Ngọc Mạnh Lưu" w:date="2015-12-13T23:56:00Z">
          <w:pPr>
            <w:pStyle w:val="Figure6-1"/>
            <w:numPr>
              <w:numId w:val="205"/>
            </w:numPr>
            <w:jc w:val="left"/>
          </w:pPr>
        </w:pPrChange>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D77317">
      <w:pPr>
        <w:pStyle w:val="Figure6-1"/>
        <w:numPr>
          <w:ilvl w:val="0"/>
          <w:numId w:val="201"/>
        </w:numPr>
        <w:jc w:val="both"/>
        <w:rPr>
          <w:rFonts w:cs="Times New Roman"/>
          <w:b w:val="0"/>
          <w:lang w:val="en-GB"/>
        </w:rPr>
        <w:pPrChange w:id="1475" w:author="Ngọc Mạnh Lưu" w:date="2015-12-13T23:56:00Z">
          <w:pPr>
            <w:pStyle w:val="Figure6-1"/>
            <w:numPr>
              <w:numId w:val="205"/>
            </w:numPr>
            <w:jc w:val="both"/>
          </w:pPr>
        </w:pPrChange>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D77317">
      <w:pPr>
        <w:pStyle w:val="Figure6-1"/>
        <w:numPr>
          <w:ilvl w:val="0"/>
          <w:numId w:val="201"/>
        </w:numPr>
        <w:jc w:val="both"/>
        <w:rPr>
          <w:b w:val="0"/>
          <w:lang w:val="en-GB"/>
        </w:rPr>
        <w:pPrChange w:id="1476" w:author="Ngọc Mạnh Lưu" w:date="2015-12-13T23:56:00Z">
          <w:pPr>
            <w:pStyle w:val="Figure6-1"/>
            <w:numPr>
              <w:numId w:val="205"/>
            </w:numPr>
            <w:jc w:val="both"/>
          </w:pPr>
        </w:pPrChange>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D77317">
      <w:pPr>
        <w:pStyle w:val="Figure6-1"/>
        <w:numPr>
          <w:ilvl w:val="0"/>
          <w:numId w:val="201"/>
        </w:numPr>
        <w:jc w:val="left"/>
        <w:rPr>
          <w:b w:val="0"/>
          <w:lang w:val="en-GB"/>
        </w:rPr>
        <w:pPrChange w:id="1477" w:author="Ngọc Mạnh Lưu" w:date="2015-12-13T23:56:00Z">
          <w:pPr>
            <w:pStyle w:val="Figure6-1"/>
            <w:numPr>
              <w:numId w:val="205"/>
            </w:numPr>
            <w:jc w:val="left"/>
          </w:pPr>
        </w:pPrChange>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0">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lastRenderedPageBreak/>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1">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D77317">
      <w:pPr>
        <w:pStyle w:val="Figure6-1"/>
        <w:numPr>
          <w:ilvl w:val="0"/>
          <w:numId w:val="202"/>
        </w:numPr>
        <w:jc w:val="both"/>
        <w:rPr>
          <w:rFonts w:cs="Times New Roman"/>
          <w:b w:val="0"/>
          <w:lang w:val="en-GB"/>
        </w:rPr>
        <w:pPrChange w:id="1478" w:author="Ngọc Mạnh Lưu" w:date="2015-12-13T23:56:00Z">
          <w:pPr>
            <w:pStyle w:val="Figure6-1"/>
            <w:numPr>
              <w:numId w:val="206"/>
            </w:numPr>
            <w:jc w:val="both"/>
          </w:pPr>
        </w:pPrChange>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 xml:space="preserve">Now you’ve got an azure website ready, we can get to </w:t>
      </w:r>
      <w:proofErr w:type="gramStart"/>
      <w:r w:rsidRPr="0075603F">
        <w:rPr>
          <w:rFonts w:cs="Times New Roman"/>
          <w:b w:val="0"/>
          <w:shd w:val="clear" w:color="auto" w:fill="FFFFFF"/>
        </w:rPr>
        <w:t>publishing</w:t>
      </w:r>
      <w:proofErr w:type="gramEnd"/>
      <w:r w:rsidRPr="0075603F">
        <w:rPr>
          <w:rFonts w:cs="Times New Roman"/>
          <w:b w:val="0"/>
          <w:shd w:val="clear" w:color="auto" w:fill="FFFFFF"/>
        </w:rPr>
        <w:t xml:space="preserve">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D77317">
      <w:pPr>
        <w:pStyle w:val="ListParagraph"/>
        <w:numPr>
          <w:ilvl w:val="0"/>
          <w:numId w:val="202"/>
        </w:numPr>
        <w:rPr>
          <w:shd w:val="clear" w:color="auto" w:fill="FFFFFF"/>
        </w:rPr>
        <w:pPrChange w:id="1479" w:author="Ngọc Mạnh Lưu" w:date="2015-12-13T23:56:00Z">
          <w:pPr>
            <w:pStyle w:val="ListParagraph"/>
            <w:numPr>
              <w:numId w:val="206"/>
            </w:numPr>
            <w:ind w:hanging="360"/>
          </w:pPr>
        </w:pPrChange>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D77317">
      <w:pPr>
        <w:pStyle w:val="ListParagraph"/>
        <w:numPr>
          <w:ilvl w:val="0"/>
          <w:numId w:val="202"/>
        </w:numPr>
        <w:rPr>
          <w:shd w:val="clear" w:color="auto" w:fill="FFFFFF"/>
        </w:rPr>
        <w:pPrChange w:id="1480" w:author="Ngọc Mạnh Lưu" w:date="2015-12-13T23:56:00Z">
          <w:pPr>
            <w:pStyle w:val="ListParagraph"/>
            <w:numPr>
              <w:numId w:val="206"/>
            </w:numPr>
            <w:ind w:hanging="360"/>
          </w:pPr>
        </w:pPrChange>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This will prepopulate a number of fields in the publish dialog which for now we dont need to worry about</w:t>
      </w:r>
      <w:r>
        <w:rPr>
          <w:b/>
          <w:i/>
          <w:iCs w:val="0"/>
        </w:rPr>
        <w:t>.</w:t>
      </w:r>
    </w:p>
    <w:p w14:paraId="3319F7B1" w14:textId="1626395F" w:rsidR="0075603F" w:rsidRDefault="0075603F" w:rsidP="00D77317">
      <w:pPr>
        <w:pStyle w:val="ListParagraph"/>
        <w:numPr>
          <w:ilvl w:val="0"/>
          <w:numId w:val="202"/>
        </w:numPr>
        <w:rPr>
          <w:shd w:val="clear" w:color="auto" w:fill="FFFFFF"/>
        </w:rPr>
        <w:pPrChange w:id="1481" w:author="Ngọc Mạnh Lưu" w:date="2015-12-13T23:56:00Z">
          <w:pPr>
            <w:pStyle w:val="ListParagraph"/>
            <w:numPr>
              <w:numId w:val="206"/>
            </w:numPr>
            <w:ind w:hanging="360"/>
          </w:pPr>
        </w:pPrChange>
      </w:pPr>
      <w:r>
        <w:rPr>
          <w:iCs w:val="0"/>
        </w:rPr>
        <w:lastRenderedPageBreak/>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1482" w:name="_Toc437560633"/>
      <w:r w:rsidRPr="00354DCB">
        <w:t>Connecting SQL Management Studio to SQL Azure</w:t>
      </w:r>
      <w:bookmarkEnd w:id="1482"/>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D77317">
      <w:pPr>
        <w:pStyle w:val="ListParagraph"/>
        <w:numPr>
          <w:ilvl w:val="0"/>
          <w:numId w:val="203"/>
        </w:numPr>
        <w:pPrChange w:id="1483" w:author="Ngọc Mạnh Lưu" w:date="2015-12-13T23:56:00Z">
          <w:pPr>
            <w:pStyle w:val="ListParagraph"/>
            <w:numPr>
              <w:numId w:val="207"/>
            </w:numPr>
            <w:ind w:hanging="360"/>
          </w:pPr>
        </w:pPrChange>
      </w:pPr>
      <w:r w:rsidRPr="00A06C42">
        <w:t>Step 1: Navigate to your SQL Azure database dashboard (more detail instructions can be found in </w:t>
      </w:r>
      <w:r w:rsidR="00D77317">
        <w:fldChar w:fldCharType="begin"/>
      </w:r>
      <w:r w:rsidR="00D77317">
        <w:instrText xml:space="preserve"> HYPERLINK \l "_Creating_the_SQL" </w:instrText>
      </w:r>
      <w:r w:rsidR="00D77317">
        <w:fldChar w:fldCharType="separate"/>
      </w:r>
      <w:proofErr w:type="gramStart"/>
      <w:r w:rsidR="00056B22">
        <w:rPr>
          <w:rStyle w:val="Hyperlink"/>
        </w:rPr>
        <w:t>Creating</w:t>
      </w:r>
      <w:proofErr w:type="gramEnd"/>
      <w:r w:rsidR="00056B22">
        <w:rPr>
          <w:rStyle w:val="Hyperlink"/>
        </w:rPr>
        <w:t xml:space="preserve"> the</w:t>
      </w:r>
      <w:r w:rsidRPr="00A06C42">
        <w:rPr>
          <w:rStyle w:val="Hyperlink"/>
        </w:rPr>
        <w:t xml:space="preserve"> SQL Azure Database</w:t>
      </w:r>
      <w:r w:rsidR="00D77317">
        <w:rPr>
          <w:rStyle w:val="Hyperlink"/>
        </w:rPr>
        <w:fldChar w:fldCharType="end"/>
      </w:r>
      <w:r w:rsidRPr="00A06C42">
        <w:t>.</w:t>
      </w:r>
    </w:p>
    <w:p w14:paraId="178C4AD8" w14:textId="0E457579" w:rsidR="00A06C42" w:rsidRDefault="00A06C42" w:rsidP="00D77317">
      <w:pPr>
        <w:pStyle w:val="ListParagraph"/>
        <w:numPr>
          <w:ilvl w:val="0"/>
          <w:numId w:val="203"/>
        </w:numPr>
        <w:pPrChange w:id="1484" w:author="Ngọc Mạnh Lưu" w:date="2015-12-13T23:56:00Z">
          <w:pPr>
            <w:pStyle w:val="ListParagraph"/>
            <w:numPr>
              <w:numId w:val="207"/>
            </w:numPr>
            <w:ind w:hanging="360"/>
          </w:pPr>
        </w:pPrChange>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3">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D77317">
      <w:pPr>
        <w:pStyle w:val="Figure6-1"/>
        <w:numPr>
          <w:ilvl w:val="0"/>
          <w:numId w:val="204"/>
        </w:numPr>
        <w:jc w:val="both"/>
        <w:rPr>
          <w:rStyle w:val="apple-converted-space"/>
          <w:rFonts w:cs="Times New Roman"/>
          <w:b w:val="0"/>
        </w:rPr>
        <w:pPrChange w:id="1485" w:author="Ngọc Mạnh Lưu" w:date="2015-12-13T23:56:00Z">
          <w:pPr>
            <w:pStyle w:val="Figure6-1"/>
            <w:numPr>
              <w:numId w:val="208"/>
            </w:numPr>
            <w:jc w:val="both"/>
          </w:pPr>
        </w:pPrChange>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4">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D77317">
      <w:pPr>
        <w:pStyle w:val="Figure6-1"/>
        <w:numPr>
          <w:ilvl w:val="0"/>
          <w:numId w:val="204"/>
        </w:numPr>
        <w:jc w:val="both"/>
        <w:rPr>
          <w:rFonts w:cs="Times New Roman"/>
          <w:b w:val="0"/>
        </w:rPr>
        <w:pPrChange w:id="1486" w:author="Ngọc Mạnh Lưu" w:date="2015-12-13T23:56:00Z">
          <w:pPr>
            <w:pStyle w:val="Figure6-1"/>
            <w:numPr>
              <w:numId w:val="208"/>
            </w:numPr>
            <w:jc w:val="both"/>
          </w:pPr>
        </w:pPrChange>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5">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D77317">
      <w:pPr>
        <w:pStyle w:val="Figure6-1"/>
        <w:numPr>
          <w:ilvl w:val="0"/>
          <w:numId w:val="204"/>
        </w:numPr>
        <w:jc w:val="both"/>
        <w:rPr>
          <w:rFonts w:cs="Times New Roman"/>
          <w:b w:val="0"/>
        </w:rPr>
        <w:pPrChange w:id="1487" w:author="Ngọc Mạnh Lưu" w:date="2015-12-13T23:56:00Z">
          <w:pPr>
            <w:pStyle w:val="Figure6-1"/>
            <w:numPr>
              <w:numId w:val="208"/>
            </w:numPr>
            <w:jc w:val="both"/>
          </w:pPr>
        </w:pPrChange>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D77317">
      <w:pPr>
        <w:pStyle w:val="Figure6-1"/>
        <w:numPr>
          <w:ilvl w:val="0"/>
          <w:numId w:val="204"/>
        </w:numPr>
        <w:jc w:val="left"/>
        <w:rPr>
          <w:rFonts w:cs="Times New Roman"/>
          <w:b w:val="0"/>
        </w:rPr>
        <w:pPrChange w:id="1488" w:author="Ngọc Mạnh Lưu" w:date="2015-12-13T23:56:00Z">
          <w:pPr>
            <w:pStyle w:val="Figure6-1"/>
            <w:numPr>
              <w:numId w:val="208"/>
            </w:numPr>
            <w:jc w:val="left"/>
          </w:pPr>
        </w:pPrChange>
      </w:pPr>
      <w:r>
        <w:rPr>
          <w:rFonts w:cs="Times New Roman"/>
          <w:b w:val="0"/>
        </w:rPr>
        <w:t xml:space="preserve">Step 1: </w:t>
      </w:r>
      <w:r w:rsidRPr="00A06C42">
        <w:rPr>
          <w:rFonts w:cs="Times New Roman"/>
          <w:b w:val="0"/>
        </w:rPr>
        <w:t>Go to the </w:t>
      </w:r>
      <w:r w:rsidR="00D77317">
        <w:fldChar w:fldCharType="begin"/>
      </w:r>
      <w:r w:rsidR="00D77317">
        <w:instrText xml:space="preserve"> HYPERLINK "https:</w:instrText>
      </w:r>
      <w:r w:rsidR="00D77317">
        <w:instrText xml:space="preserve">//portal.azure.com/" </w:instrText>
      </w:r>
      <w:r w:rsidR="00D77317">
        <w:fldChar w:fldCharType="separate"/>
      </w:r>
      <w:r w:rsidRPr="00A06C42">
        <w:rPr>
          <w:rFonts w:cs="Times New Roman"/>
          <w:b w:val="0"/>
          <w:color w:val="0070C0"/>
          <w:u w:val="single"/>
        </w:rPr>
        <w:t>Azure Portal</w:t>
      </w:r>
      <w:r w:rsidR="00D77317">
        <w:rPr>
          <w:rFonts w:cs="Times New Roman"/>
          <w:b w:val="0"/>
          <w:color w:val="0070C0"/>
          <w:u w:val="single"/>
        </w:rPr>
        <w:fldChar w:fldCharType="end"/>
      </w:r>
    </w:p>
    <w:p w14:paraId="64486829" w14:textId="3F7A3E2C" w:rsidR="00A06C42" w:rsidRDefault="00A06C42" w:rsidP="00D77317">
      <w:pPr>
        <w:pStyle w:val="Figure6-1"/>
        <w:numPr>
          <w:ilvl w:val="0"/>
          <w:numId w:val="204"/>
        </w:numPr>
        <w:jc w:val="left"/>
        <w:rPr>
          <w:rFonts w:cs="Times New Roman"/>
          <w:b w:val="0"/>
        </w:rPr>
        <w:pPrChange w:id="1489" w:author="Ngọc Mạnh Lưu" w:date="2015-12-13T23:56:00Z">
          <w:pPr>
            <w:pStyle w:val="Figure6-1"/>
            <w:numPr>
              <w:numId w:val="208"/>
            </w:numPr>
            <w:jc w:val="left"/>
          </w:pPr>
        </w:pPrChange>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D77317">
      <w:pPr>
        <w:pStyle w:val="Figure6-1"/>
        <w:numPr>
          <w:ilvl w:val="0"/>
          <w:numId w:val="204"/>
        </w:numPr>
        <w:jc w:val="left"/>
        <w:rPr>
          <w:rFonts w:cs="Times New Roman"/>
          <w:b w:val="0"/>
        </w:rPr>
        <w:pPrChange w:id="1490" w:author="Ngọc Mạnh Lưu" w:date="2015-12-13T23:56:00Z">
          <w:pPr>
            <w:pStyle w:val="Figure6-1"/>
            <w:numPr>
              <w:numId w:val="208"/>
            </w:numPr>
            <w:jc w:val="left"/>
          </w:pPr>
        </w:pPrChange>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87">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D77317">
      <w:pPr>
        <w:pStyle w:val="Figure6-1"/>
        <w:numPr>
          <w:ilvl w:val="0"/>
          <w:numId w:val="205"/>
        </w:numPr>
        <w:jc w:val="left"/>
        <w:rPr>
          <w:rFonts w:cs="Times New Roman"/>
          <w:b w:val="0"/>
        </w:rPr>
        <w:pPrChange w:id="1491" w:author="Ngọc Mạnh Lưu" w:date="2015-12-13T23:56:00Z">
          <w:pPr>
            <w:pStyle w:val="Figure6-1"/>
            <w:numPr>
              <w:numId w:val="209"/>
            </w:numPr>
            <w:jc w:val="left"/>
          </w:pPr>
        </w:pPrChange>
      </w:pPr>
      <w:r>
        <w:rPr>
          <w:rFonts w:cs="Times New Roman"/>
          <w:b w:val="0"/>
        </w:rPr>
        <w:t xml:space="preserve">Step 1: </w:t>
      </w:r>
      <w:r w:rsidRPr="00A06C42">
        <w:rPr>
          <w:rFonts w:cs="Times New Roman"/>
          <w:b w:val="0"/>
        </w:rPr>
        <w:t>Open SSMS.</w:t>
      </w:r>
    </w:p>
    <w:p w14:paraId="33AEF6F3" w14:textId="6BDCD465" w:rsidR="00A06C42" w:rsidRPr="00A06C42" w:rsidRDefault="00A06C42" w:rsidP="00D77317">
      <w:pPr>
        <w:pStyle w:val="Figure6-1"/>
        <w:numPr>
          <w:ilvl w:val="0"/>
          <w:numId w:val="205"/>
        </w:numPr>
        <w:jc w:val="left"/>
        <w:pPrChange w:id="1492" w:author="Ngọc Mạnh Lưu" w:date="2015-12-13T23:56:00Z">
          <w:pPr>
            <w:pStyle w:val="Figure6-1"/>
            <w:numPr>
              <w:numId w:val="209"/>
            </w:numPr>
            <w:jc w:val="left"/>
          </w:pPr>
        </w:pPrChange>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88">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D77317">
      <w:pPr>
        <w:pStyle w:val="Figure6-1"/>
        <w:numPr>
          <w:ilvl w:val="0"/>
          <w:numId w:val="206"/>
        </w:numPr>
        <w:jc w:val="both"/>
        <w:rPr>
          <w:b w:val="0"/>
        </w:rPr>
        <w:pPrChange w:id="1493" w:author="Ngọc Mạnh Lưu" w:date="2015-12-13T23:56:00Z">
          <w:pPr>
            <w:pStyle w:val="Figure6-1"/>
            <w:numPr>
              <w:numId w:val="210"/>
            </w:numPr>
            <w:ind w:left="360"/>
            <w:jc w:val="both"/>
          </w:pPr>
        </w:pPrChange>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D77317">
      <w:pPr>
        <w:pStyle w:val="Figure6-1"/>
        <w:numPr>
          <w:ilvl w:val="0"/>
          <w:numId w:val="206"/>
        </w:numPr>
        <w:jc w:val="left"/>
        <w:rPr>
          <w:rFonts w:cs="Times New Roman"/>
          <w:b w:val="0"/>
        </w:rPr>
        <w:pPrChange w:id="1494" w:author="Ngọc Mạnh Lưu" w:date="2015-12-13T23:56:00Z">
          <w:pPr>
            <w:pStyle w:val="Figure6-1"/>
            <w:numPr>
              <w:numId w:val="210"/>
            </w:numPr>
            <w:ind w:left="360"/>
            <w:jc w:val="left"/>
          </w:pPr>
        </w:pPrChange>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D77317">
      <w:pPr>
        <w:pStyle w:val="Figure6-1"/>
        <w:numPr>
          <w:ilvl w:val="0"/>
          <w:numId w:val="206"/>
        </w:numPr>
        <w:jc w:val="both"/>
        <w:rPr>
          <w:rFonts w:cs="Times New Roman"/>
          <w:b w:val="0"/>
        </w:rPr>
        <w:pPrChange w:id="1495" w:author="Ngọc Mạnh Lưu" w:date="2015-12-13T23:56:00Z">
          <w:pPr>
            <w:pStyle w:val="Figure6-1"/>
            <w:numPr>
              <w:numId w:val="210"/>
            </w:numPr>
            <w:ind w:left="360"/>
            <w:jc w:val="both"/>
          </w:pPr>
        </w:pPrChange>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89">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0" w:history="1">
        <w:proofErr w:type="gramStart"/>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w:t>
        </w:r>
        <w:proofErr w:type="gramEnd"/>
        <w:r w:rsidRPr="00415377">
          <w:rPr>
            <w:rFonts w:ascii="Times New Roman" w:hAnsi="Times New Roman"/>
            <w:iCs w:val="0"/>
            <w:color w:val="0070C0"/>
            <w:u w:val="single"/>
            <w:lang w:eastAsia="ja-JP"/>
          </w:rPr>
          <w:t xml:space="preserve">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1496" w:name="_Toc437560634"/>
      <w:r>
        <w:t>User Guideline</w:t>
      </w:r>
      <w:bookmarkEnd w:id="1496"/>
    </w:p>
    <w:p w14:paraId="1290AD86" w14:textId="63D80601" w:rsidR="000E4441" w:rsidRDefault="000E4441" w:rsidP="000E4441">
      <w:pPr>
        <w:pStyle w:val="Heading3"/>
      </w:pPr>
      <w:bookmarkStart w:id="1497" w:name="_Toc437560635"/>
      <w:r>
        <w:t>User Client</w:t>
      </w:r>
      <w:bookmarkEnd w:id="1497"/>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D77317">
      <w:pPr>
        <w:pStyle w:val="ListParagraph"/>
        <w:numPr>
          <w:ilvl w:val="0"/>
          <w:numId w:val="155"/>
        </w:numPr>
        <w:pPrChange w:id="1498" w:author="Ngọc Mạnh Lưu" w:date="2015-12-13T23:56:00Z">
          <w:pPr>
            <w:pStyle w:val="ListParagraph"/>
            <w:numPr>
              <w:numId w:val="156"/>
            </w:numPr>
            <w:ind w:hanging="360"/>
          </w:pPr>
        </w:pPrChange>
      </w:pPr>
      <w:r w:rsidRPr="000E4441">
        <w:t xml:space="preserve">Step 1: Open browser and enter to the address bar: </w:t>
      </w:r>
      <w:r w:rsidR="00D77317">
        <w:fldChar w:fldCharType="begin"/>
      </w:r>
      <w:r w:rsidR="00D77317">
        <w:instrText xml:space="preserve"> HYPERLINK "http://dandelionvn.com/" </w:instrText>
      </w:r>
      <w:r w:rsidR="00D77317">
        <w:fldChar w:fldCharType="separate"/>
      </w:r>
      <w:r w:rsidRPr="000E4441">
        <w:rPr>
          <w:rStyle w:val="Hyperlink"/>
        </w:rPr>
        <w:t>http://dandelionvn.com/</w:t>
      </w:r>
      <w:r w:rsidR="00D77317">
        <w:rPr>
          <w:rStyle w:val="Hyperlink"/>
        </w:rPr>
        <w:fldChar w:fldCharType="end"/>
      </w:r>
      <w:r w:rsidRPr="000E4441">
        <w:t>.  Homepage is displayed.</w:t>
      </w:r>
    </w:p>
    <w:p w14:paraId="66BBCB4D" w14:textId="413F41CD" w:rsidR="000E4441" w:rsidRPr="000E4441" w:rsidRDefault="000E4441" w:rsidP="00D77317">
      <w:pPr>
        <w:pStyle w:val="ListParagraph"/>
        <w:numPr>
          <w:ilvl w:val="0"/>
          <w:numId w:val="155"/>
        </w:numPr>
        <w:tabs>
          <w:tab w:val="left" w:pos="450"/>
        </w:tabs>
        <w:pPrChange w:id="1499" w:author="Ngọc Mạnh Lưu" w:date="2015-12-13T23:56:00Z">
          <w:pPr>
            <w:pStyle w:val="ListParagraph"/>
            <w:numPr>
              <w:numId w:val="156"/>
            </w:numPr>
            <w:tabs>
              <w:tab w:val="left" w:pos="450"/>
            </w:tabs>
            <w:ind w:hanging="360"/>
          </w:pPr>
        </w:pPrChange>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D77317">
      <w:pPr>
        <w:pStyle w:val="ListParagraph"/>
        <w:numPr>
          <w:ilvl w:val="0"/>
          <w:numId w:val="155"/>
        </w:numPr>
        <w:pPrChange w:id="1500" w:author="Ngọc Mạnh Lưu" w:date="2015-12-13T23:56:00Z">
          <w:pPr>
            <w:pStyle w:val="ListParagraph"/>
            <w:numPr>
              <w:numId w:val="156"/>
            </w:numPr>
            <w:ind w:hanging="360"/>
          </w:pPr>
        </w:pPrChange>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1501" w:name="_Toc437290346"/>
      <w:r>
        <w:t>Login</w:t>
      </w:r>
      <w:bookmarkEnd w:id="1501"/>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D77317">
      <w:pPr>
        <w:pStyle w:val="ListParagraph"/>
        <w:numPr>
          <w:ilvl w:val="0"/>
          <w:numId w:val="157"/>
        </w:numPr>
        <w:pPrChange w:id="1502" w:author="Ngọc Mạnh Lưu" w:date="2015-12-13T23:56:00Z">
          <w:pPr>
            <w:pStyle w:val="ListParagraph"/>
            <w:numPr>
              <w:numId w:val="158"/>
            </w:numPr>
            <w:ind w:hanging="360"/>
          </w:pPr>
        </w:pPrChange>
      </w:pPr>
      <w:r w:rsidRPr="00891EA3">
        <w:t xml:space="preserve">Step 1: Open browser and enter to the address bar: </w:t>
      </w:r>
      <w:r w:rsidR="00D77317">
        <w:fldChar w:fldCharType="begin"/>
      </w:r>
      <w:r w:rsidR="00D77317">
        <w:instrText xml:space="preserve"> HYPERLINK "http://dandelionvn.com/" </w:instrText>
      </w:r>
      <w:r w:rsidR="00D77317">
        <w:fldChar w:fldCharType="separate"/>
      </w:r>
      <w:r w:rsidRPr="00891EA3">
        <w:rPr>
          <w:rStyle w:val="Hyperlink"/>
        </w:rPr>
        <w:t>http://dandelionvn.com/</w:t>
      </w:r>
      <w:r w:rsidR="00D77317">
        <w:rPr>
          <w:rStyle w:val="Hyperlink"/>
        </w:rPr>
        <w:fldChar w:fldCharType="end"/>
      </w:r>
      <w:r w:rsidRPr="00891EA3">
        <w:t>.  Homepage is displayed.</w:t>
      </w:r>
    </w:p>
    <w:p w14:paraId="74CADC16" w14:textId="058B4BF0" w:rsidR="00891EA3" w:rsidRPr="00891EA3" w:rsidRDefault="00891EA3" w:rsidP="00D77317">
      <w:pPr>
        <w:pStyle w:val="ListParagraph"/>
        <w:numPr>
          <w:ilvl w:val="0"/>
          <w:numId w:val="157"/>
        </w:numPr>
        <w:tabs>
          <w:tab w:val="left" w:pos="450"/>
        </w:tabs>
        <w:pPrChange w:id="1503" w:author="Ngọc Mạnh Lưu" w:date="2015-12-13T23:56:00Z">
          <w:pPr>
            <w:pStyle w:val="ListParagraph"/>
            <w:numPr>
              <w:numId w:val="158"/>
            </w:numPr>
            <w:tabs>
              <w:tab w:val="left" w:pos="450"/>
            </w:tabs>
            <w:ind w:hanging="360"/>
          </w:pPr>
        </w:pPrChange>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D77317">
      <w:pPr>
        <w:pStyle w:val="ListParagraph"/>
        <w:numPr>
          <w:ilvl w:val="0"/>
          <w:numId w:val="157"/>
        </w:numPr>
        <w:tabs>
          <w:tab w:val="left" w:pos="450"/>
        </w:tabs>
        <w:pPrChange w:id="1504" w:author="Ngọc Mạnh Lưu" w:date="2015-12-13T23:56:00Z">
          <w:pPr>
            <w:pStyle w:val="ListParagraph"/>
            <w:numPr>
              <w:numId w:val="158"/>
            </w:numPr>
            <w:tabs>
              <w:tab w:val="left" w:pos="450"/>
            </w:tabs>
            <w:ind w:hanging="360"/>
          </w:pPr>
        </w:pPrChange>
      </w:pPr>
      <w:r w:rsidRPr="00891EA3">
        <w:t>Step 3: User can choose Login with Facebook.</w:t>
      </w:r>
    </w:p>
    <w:p w14:paraId="5081CB21" w14:textId="5ACE98C6" w:rsidR="00891EA3" w:rsidRDefault="00891EA3" w:rsidP="00D77317">
      <w:pPr>
        <w:pStyle w:val="ListParagraph"/>
        <w:numPr>
          <w:ilvl w:val="0"/>
          <w:numId w:val="157"/>
        </w:numPr>
        <w:tabs>
          <w:tab w:val="left" w:pos="450"/>
        </w:tabs>
        <w:pPrChange w:id="1505" w:author="Ngọc Mạnh Lưu" w:date="2015-12-13T23:56:00Z">
          <w:pPr>
            <w:pStyle w:val="ListParagraph"/>
            <w:numPr>
              <w:numId w:val="158"/>
            </w:numPr>
            <w:tabs>
              <w:tab w:val="left" w:pos="450"/>
            </w:tabs>
            <w:ind w:hanging="360"/>
          </w:pPr>
        </w:pPrChange>
      </w:pPr>
      <w:r w:rsidRPr="00891EA3">
        <w:t>Step 3: User can choose Login with DDL’</w:t>
      </w:r>
      <w:r>
        <w:t xml:space="preserve">s </w:t>
      </w:r>
      <w:r w:rsidRPr="00891EA3">
        <w:t>account:</w:t>
      </w:r>
    </w:p>
    <w:p w14:paraId="72AE1EE0" w14:textId="77777777" w:rsidR="00891EA3" w:rsidRDefault="00891EA3" w:rsidP="00D77317">
      <w:pPr>
        <w:pStyle w:val="ListParagraph"/>
        <w:numPr>
          <w:ilvl w:val="1"/>
          <w:numId w:val="157"/>
        </w:numPr>
        <w:tabs>
          <w:tab w:val="left" w:pos="450"/>
        </w:tabs>
        <w:pPrChange w:id="1506" w:author="Ngọc Mạnh Lưu" w:date="2015-12-13T23:56:00Z">
          <w:pPr>
            <w:pStyle w:val="ListParagraph"/>
            <w:numPr>
              <w:ilvl w:val="1"/>
              <w:numId w:val="158"/>
            </w:numPr>
            <w:tabs>
              <w:tab w:val="left" w:pos="450"/>
            </w:tabs>
            <w:ind w:left="1440" w:hanging="360"/>
          </w:pPr>
        </w:pPrChange>
      </w:pPr>
      <w:r w:rsidRPr="00891EA3">
        <w:t>Step 3.1: User enter username and password</w:t>
      </w:r>
    </w:p>
    <w:p w14:paraId="07353EA2" w14:textId="1CE3660C" w:rsidR="00891EA3" w:rsidRDefault="00891EA3" w:rsidP="00D77317">
      <w:pPr>
        <w:pStyle w:val="ListParagraph"/>
        <w:numPr>
          <w:ilvl w:val="1"/>
          <w:numId w:val="157"/>
        </w:numPr>
        <w:tabs>
          <w:tab w:val="left" w:pos="450"/>
        </w:tabs>
        <w:pPrChange w:id="1507" w:author="Ngọc Mạnh Lưu" w:date="2015-12-13T23:56:00Z">
          <w:pPr>
            <w:pStyle w:val="ListParagraph"/>
            <w:numPr>
              <w:ilvl w:val="1"/>
              <w:numId w:val="158"/>
            </w:numPr>
            <w:tabs>
              <w:tab w:val="left" w:pos="450"/>
            </w:tabs>
            <w:ind w:left="1440" w:hanging="360"/>
          </w:pPr>
        </w:pPrChange>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1508" w:name="_Toc437290347"/>
      <w:r>
        <w:t>Search project</w:t>
      </w:r>
      <w:bookmarkEnd w:id="1508"/>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D77317">
      <w:pPr>
        <w:pStyle w:val="ListParagraph"/>
        <w:numPr>
          <w:ilvl w:val="0"/>
          <w:numId w:val="158"/>
        </w:numPr>
        <w:pPrChange w:id="1509" w:author="Ngọc Mạnh Lưu" w:date="2015-12-13T23:56:00Z">
          <w:pPr>
            <w:pStyle w:val="ListParagraph"/>
            <w:numPr>
              <w:numId w:val="159"/>
            </w:numPr>
            <w:ind w:hanging="360"/>
          </w:pPr>
        </w:pPrChange>
      </w:pPr>
      <w:r w:rsidRPr="00AD593C">
        <w:t>Step 1: In Home page, enter project to search in header.</w:t>
      </w:r>
    </w:p>
    <w:p w14:paraId="7D4D1096" w14:textId="59EED969" w:rsidR="00AD593C" w:rsidRDefault="00AD593C" w:rsidP="00D77317">
      <w:pPr>
        <w:pStyle w:val="ListParagraph"/>
        <w:numPr>
          <w:ilvl w:val="0"/>
          <w:numId w:val="158"/>
        </w:numPr>
        <w:pPrChange w:id="1510" w:author="Ngọc Mạnh Lưu" w:date="2015-12-13T23:56:00Z">
          <w:pPr>
            <w:pStyle w:val="ListParagraph"/>
            <w:numPr>
              <w:numId w:val="159"/>
            </w:numPr>
            <w:ind w:hanging="360"/>
          </w:pPr>
        </w:pPrChange>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D77317">
      <w:pPr>
        <w:pStyle w:val="ListParagraph"/>
        <w:numPr>
          <w:ilvl w:val="0"/>
          <w:numId w:val="159"/>
        </w:numPr>
        <w:pPrChange w:id="1511" w:author="Ngọc Mạnh Lưu" w:date="2015-12-13T23:56:00Z">
          <w:pPr>
            <w:pStyle w:val="ListParagraph"/>
            <w:numPr>
              <w:numId w:val="160"/>
            </w:numPr>
            <w:ind w:hanging="360"/>
          </w:pPr>
        </w:pPrChange>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1512" w:name="_Toc437290348"/>
      <w:r>
        <w:t>Discover</w:t>
      </w:r>
      <w:bookmarkEnd w:id="1512"/>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D77317">
      <w:pPr>
        <w:pStyle w:val="ListParagraph"/>
        <w:numPr>
          <w:ilvl w:val="0"/>
          <w:numId w:val="160"/>
        </w:numPr>
        <w:pPrChange w:id="1513" w:author="Ngọc Mạnh Lưu" w:date="2015-12-13T23:56:00Z">
          <w:pPr>
            <w:pStyle w:val="ListParagraph"/>
            <w:numPr>
              <w:numId w:val="161"/>
            </w:numPr>
            <w:ind w:hanging="360"/>
          </w:pPr>
        </w:pPrChange>
      </w:pPr>
      <w:r w:rsidRPr="001B0A25">
        <w:t>Step 1: Go to Homepage.</w:t>
      </w:r>
    </w:p>
    <w:p w14:paraId="5A32564A" w14:textId="7BF8B5C6" w:rsidR="00264FEB" w:rsidRPr="001B0A25" w:rsidRDefault="00264FEB" w:rsidP="00D77317">
      <w:pPr>
        <w:pStyle w:val="ListParagraph"/>
        <w:numPr>
          <w:ilvl w:val="0"/>
          <w:numId w:val="160"/>
        </w:numPr>
        <w:pPrChange w:id="1514" w:author="Ngọc Mạnh Lưu" w:date="2015-12-13T23:56:00Z">
          <w:pPr>
            <w:pStyle w:val="ListParagraph"/>
            <w:numPr>
              <w:numId w:val="161"/>
            </w:numPr>
            <w:ind w:hanging="360"/>
          </w:pPr>
        </w:pPrChange>
      </w:pPr>
      <w:r w:rsidRPr="001B0A25">
        <w:t xml:space="preserve">Step 2: Click on [Danh Mục] </w:t>
      </w:r>
      <w:r w:rsidR="001B0A25" w:rsidRPr="001B0A25">
        <w:t>hyperlink</w:t>
      </w:r>
      <w:r w:rsidRPr="001B0A25">
        <w:t xml:space="preserve"> in header</w:t>
      </w:r>
    </w:p>
    <w:p w14:paraId="367C9B35" w14:textId="5825469F" w:rsidR="00264FEB" w:rsidRDefault="00264FEB" w:rsidP="00D77317">
      <w:pPr>
        <w:pStyle w:val="ListParagraph"/>
        <w:numPr>
          <w:ilvl w:val="0"/>
          <w:numId w:val="160"/>
        </w:numPr>
        <w:pPrChange w:id="1515" w:author="Ngọc Mạnh Lưu" w:date="2015-12-13T23:56:00Z">
          <w:pPr>
            <w:pStyle w:val="ListParagraph"/>
            <w:numPr>
              <w:numId w:val="161"/>
            </w:numPr>
            <w:ind w:hanging="360"/>
          </w:pPr>
        </w:pPrChange>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1516" w:name="_Toc437290349"/>
      <w:r>
        <w:t>Create project</w:t>
      </w:r>
      <w:bookmarkEnd w:id="1516"/>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D77317">
      <w:pPr>
        <w:pStyle w:val="ListParagraph"/>
        <w:numPr>
          <w:ilvl w:val="0"/>
          <w:numId w:val="161"/>
        </w:numPr>
        <w:pPrChange w:id="1517" w:author="Ngọc Mạnh Lưu" w:date="2015-12-13T23:56:00Z">
          <w:pPr>
            <w:pStyle w:val="ListParagraph"/>
            <w:numPr>
              <w:numId w:val="162"/>
            </w:numPr>
            <w:ind w:hanging="360"/>
          </w:pPr>
        </w:pPrChange>
      </w:pPr>
      <w:r w:rsidRPr="00653B02">
        <w:t xml:space="preserve">Step 1: </w:t>
      </w:r>
      <w:r>
        <w:t>Go to Homepage.</w:t>
      </w:r>
    </w:p>
    <w:p w14:paraId="536889F6" w14:textId="1768649D" w:rsidR="001B0A25" w:rsidRDefault="001B0A25" w:rsidP="00D77317">
      <w:pPr>
        <w:pStyle w:val="ListParagraph"/>
        <w:numPr>
          <w:ilvl w:val="0"/>
          <w:numId w:val="161"/>
        </w:numPr>
        <w:pPrChange w:id="1518" w:author="Ngọc Mạnh Lưu" w:date="2015-12-13T23:56:00Z">
          <w:pPr>
            <w:pStyle w:val="ListParagraph"/>
            <w:numPr>
              <w:numId w:val="162"/>
            </w:numPr>
            <w:ind w:hanging="360"/>
          </w:pPr>
        </w:pPrChange>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D77317">
      <w:pPr>
        <w:pStyle w:val="ListParagraph"/>
        <w:numPr>
          <w:ilvl w:val="0"/>
          <w:numId w:val="161"/>
        </w:numPr>
        <w:pPrChange w:id="1519" w:author="Ngọc Mạnh Lưu" w:date="2015-12-13T23:56:00Z">
          <w:pPr>
            <w:pStyle w:val="ListParagraph"/>
            <w:numPr>
              <w:numId w:val="162"/>
            </w:numPr>
            <w:ind w:hanging="360"/>
          </w:pPr>
        </w:pPrChange>
      </w:pPr>
      <w:r>
        <w:t xml:space="preserve">Step 3: </w:t>
      </w:r>
      <w:r>
        <w:tab/>
        <w:t>User enter information</w:t>
      </w:r>
    </w:p>
    <w:p w14:paraId="425822F5" w14:textId="56FE8A32" w:rsidR="001B0A25" w:rsidRPr="00BB46CF" w:rsidRDefault="001B0A25" w:rsidP="00D77317">
      <w:pPr>
        <w:pStyle w:val="ListParagraph"/>
        <w:numPr>
          <w:ilvl w:val="0"/>
          <w:numId w:val="161"/>
        </w:numPr>
        <w:pPrChange w:id="1520" w:author="Ngọc Mạnh Lưu" w:date="2015-12-13T23:56:00Z">
          <w:pPr>
            <w:pStyle w:val="ListParagraph"/>
            <w:numPr>
              <w:numId w:val="162"/>
            </w:numPr>
            <w:ind w:hanging="360"/>
          </w:pPr>
        </w:pPrChange>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D77317">
      <w:pPr>
        <w:pStyle w:val="ListParagraph"/>
        <w:numPr>
          <w:ilvl w:val="0"/>
          <w:numId w:val="161"/>
        </w:numPr>
        <w:pPrChange w:id="1521" w:author="Ngọc Mạnh Lưu" w:date="2015-12-13T23:56:00Z">
          <w:pPr>
            <w:pStyle w:val="ListParagraph"/>
            <w:numPr>
              <w:numId w:val="162"/>
            </w:numPr>
            <w:ind w:hanging="360"/>
          </w:pPr>
        </w:pPrChange>
      </w:pPr>
      <w:r w:rsidRPr="001B0A25">
        <w:t>Step 5: Confirm form is display some of information of you</w:t>
      </w:r>
      <w:r>
        <w:t>r</w:t>
      </w:r>
      <w:r w:rsidRPr="001B0A25">
        <w:t xml:space="preserve"> </w:t>
      </w:r>
      <w:r>
        <w:t>project</w:t>
      </w:r>
      <w:r w:rsidRPr="001B0A25">
        <w:t xml:space="preserve">. Click </w:t>
      </w:r>
      <w:r>
        <w:t>[Có</w:t>
      </w:r>
      <w:proofErr w:type="gramStart"/>
      <w:r>
        <w:t xml:space="preserve">] </w:t>
      </w:r>
      <w:r w:rsidR="00042D5F">
        <w:t xml:space="preserve"> </w:t>
      </w:r>
      <w:r>
        <w:t>button</w:t>
      </w:r>
      <w:proofErr w:type="gramEnd"/>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1522" w:name="_Toc437290350"/>
      <w:r>
        <w:t>Edit project</w:t>
      </w:r>
      <w:bookmarkEnd w:id="1522"/>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D77317">
      <w:pPr>
        <w:pStyle w:val="ListParagraph"/>
        <w:numPr>
          <w:ilvl w:val="0"/>
          <w:numId w:val="162"/>
        </w:numPr>
        <w:pPrChange w:id="1523" w:author="Ngọc Mạnh Lưu" w:date="2015-12-13T23:56:00Z">
          <w:pPr>
            <w:pStyle w:val="ListParagraph"/>
            <w:numPr>
              <w:numId w:val="163"/>
            </w:numPr>
            <w:ind w:hanging="360"/>
          </w:pPr>
        </w:pPrChange>
      </w:pPr>
      <w:r w:rsidRPr="002F33DA">
        <w:t>Step 1: Go to edit project page.</w:t>
      </w:r>
    </w:p>
    <w:p w14:paraId="3558CE54" w14:textId="77777777" w:rsidR="002F33DA" w:rsidRPr="002F33DA" w:rsidRDefault="002F33DA" w:rsidP="00D77317">
      <w:pPr>
        <w:pStyle w:val="ListParagraph"/>
        <w:numPr>
          <w:ilvl w:val="0"/>
          <w:numId w:val="162"/>
        </w:numPr>
        <w:pPrChange w:id="1524" w:author="Ngọc Mạnh Lưu" w:date="2015-12-13T23:56:00Z">
          <w:pPr>
            <w:pStyle w:val="ListParagraph"/>
            <w:numPr>
              <w:numId w:val="163"/>
            </w:numPr>
            <w:ind w:hanging="360"/>
          </w:pPr>
        </w:pPrChange>
      </w:pPr>
      <w:r w:rsidRPr="002F33DA">
        <w:t xml:space="preserve">Step 2: In this page, have tabs to user enter information </w:t>
      </w:r>
    </w:p>
    <w:p w14:paraId="7733CCCC" w14:textId="7DC88831" w:rsidR="00042D5F" w:rsidRDefault="002F33DA" w:rsidP="00D77317">
      <w:pPr>
        <w:pStyle w:val="ListParagraph"/>
        <w:numPr>
          <w:ilvl w:val="0"/>
          <w:numId w:val="162"/>
        </w:numPr>
        <w:pPrChange w:id="1525" w:author="Ngọc Mạnh Lưu" w:date="2015-12-13T23:56:00Z">
          <w:pPr>
            <w:pStyle w:val="ListParagraph"/>
            <w:numPr>
              <w:numId w:val="163"/>
            </w:numPr>
            <w:ind w:hanging="360"/>
          </w:pPr>
        </w:pPrChange>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D77317">
      <w:pPr>
        <w:pStyle w:val="ListParagraph"/>
        <w:numPr>
          <w:ilvl w:val="0"/>
          <w:numId w:val="165"/>
        </w:numPr>
        <w:pPrChange w:id="1526" w:author="Ngọc Mạnh Lưu" w:date="2015-12-13T23:56:00Z">
          <w:pPr>
            <w:pStyle w:val="ListParagraph"/>
            <w:numPr>
              <w:numId w:val="166"/>
            </w:numPr>
            <w:ind w:hanging="360"/>
          </w:pPr>
        </w:pPrChange>
      </w:pPr>
      <w:r w:rsidRPr="005D5707">
        <w:t>Step 1: Click on Add new reward.</w:t>
      </w:r>
    </w:p>
    <w:p w14:paraId="0753884C" w14:textId="77777777" w:rsidR="005D5707" w:rsidRPr="005D5707" w:rsidRDefault="005D5707" w:rsidP="00D77317">
      <w:pPr>
        <w:pStyle w:val="ListParagraph"/>
        <w:numPr>
          <w:ilvl w:val="0"/>
          <w:numId w:val="165"/>
        </w:numPr>
        <w:pPrChange w:id="1527" w:author="Ngọc Mạnh Lưu" w:date="2015-12-13T23:56:00Z">
          <w:pPr>
            <w:pStyle w:val="ListParagraph"/>
            <w:numPr>
              <w:numId w:val="166"/>
            </w:numPr>
            <w:ind w:hanging="360"/>
          </w:pPr>
        </w:pPrChange>
      </w:pPr>
      <w:r w:rsidRPr="005D5707">
        <w:t>Step 2: Enter information reward</w:t>
      </w:r>
    </w:p>
    <w:p w14:paraId="2AA08C59" w14:textId="77777777" w:rsidR="005D5707" w:rsidRPr="005D5707" w:rsidRDefault="005D5707" w:rsidP="00D77317">
      <w:pPr>
        <w:pStyle w:val="ListParagraph"/>
        <w:numPr>
          <w:ilvl w:val="0"/>
          <w:numId w:val="165"/>
        </w:numPr>
        <w:rPr>
          <w:noProof/>
        </w:rPr>
        <w:pPrChange w:id="1528" w:author="Ngọc Mạnh Lưu" w:date="2015-12-13T23:56:00Z">
          <w:pPr>
            <w:pStyle w:val="ListParagraph"/>
            <w:numPr>
              <w:numId w:val="166"/>
            </w:numPr>
            <w:ind w:hanging="360"/>
          </w:pPr>
        </w:pPrChange>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D77317">
      <w:pPr>
        <w:pStyle w:val="ListParagraph"/>
        <w:numPr>
          <w:ilvl w:val="0"/>
          <w:numId w:val="164"/>
        </w:numPr>
        <w:pPrChange w:id="1529" w:author="Ngọc Mạnh Lưu" w:date="2015-12-13T23:56:00Z">
          <w:pPr>
            <w:pStyle w:val="ListParagraph"/>
            <w:numPr>
              <w:numId w:val="165"/>
            </w:numPr>
            <w:ind w:hanging="360"/>
          </w:pPr>
        </w:pPrChange>
      </w:pPr>
      <w:r w:rsidRPr="005D5707">
        <w:t>Step 1: Click on Add new update.</w:t>
      </w:r>
    </w:p>
    <w:p w14:paraId="2764FF23" w14:textId="77777777" w:rsidR="005D5707" w:rsidRPr="005D5707" w:rsidRDefault="005D5707" w:rsidP="00D77317">
      <w:pPr>
        <w:pStyle w:val="ListParagraph"/>
        <w:numPr>
          <w:ilvl w:val="0"/>
          <w:numId w:val="164"/>
        </w:numPr>
        <w:pPrChange w:id="1530" w:author="Ngọc Mạnh Lưu" w:date="2015-12-13T23:56:00Z">
          <w:pPr>
            <w:pStyle w:val="ListParagraph"/>
            <w:numPr>
              <w:numId w:val="165"/>
            </w:numPr>
            <w:ind w:hanging="360"/>
          </w:pPr>
        </w:pPrChange>
      </w:pPr>
      <w:r w:rsidRPr="005D5707">
        <w:t>Step 2: Enter information update</w:t>
      </w:r>
    </w:p>
    <w:p w14:paraId="689C9E1B" w14:textId="77777777" w:rsidR="005D5707" w:rsidRPr="005D5707" w:rsidRDefault="005D5707" w:rsidP="00D77317">
      <w:pPr>
        <w:pStyle w:val="ListParagraph"/>
        <w:numPr>
          <w:ilvl w:val="0"/>
          <w:numId w:val="164"/>
        </w:numPr>
        <w:rPr>
          <w:noProof/>
        </w:rPr>
        <w:pPrChange w:id="1531" w:author="Ngọc Mạnh Lưu" w:date="2015-12-13T23:56:00Z">
          <w:pPr>
            <w:pStyle w:val="ListParagraph"/>
            <w:numPr>
              <w:numId w:val="165"/>
            </w:numPr>
            <w:ind w:hanging="360"/>
          </w:pPr>
        </w:pPrChange>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D77317">
      <w:pPr>
        <w:pStyle w:val="ListParagraph"/>
        <w:numPr>
          <w:ilvl w:val="0"/>
          <w:numId w:val="163"/>
        </w:numPr>
        <w:pPrChange w:id="1532" w:author="Ngọc Mạnh Lưu" w:date="2015-12-13T23:56:00Z">
          <w:pPr>
            <w:pStyle w:val="ListParagraph"/>
            <w:numPr>
              <w:numId w:val="164"/>
            </w:numPr>
            <w:ind w:hanging="360"/>
          </w:pPr>
        </w:pPrChange>
      </w:pPr>
      <w:r w:rsidRPr="005D5707">
        <w:t>Step 1: Click on Add new Q&amp;A.</w:t>
      </w:r>
    </w:p>
    <w:p w14:paraId="36D705B0" w14:textId="77777777" w:rsidR="005D5707" w:rsidRPr="005D5707" w:rsidRDefault="005D5707" w:rsidP="00D77317">
      <w:pPr>
        <w:pStyle w:val="ListParagraph"/>
        <w:numPr>
          <w:ilvl w:val="0"/>
          <w:numId w:val="163"/>
        </w:numPr>
        <w:pPrChange w:id="1533" w:author="Ngọc Mạnh Lưu" w:date="2015-12-13T23:56:00Z">
          <w:pPr>
            <w:pStyle w:val="ListParagraph"/>
            <w:numPr>
              <w:numId w:val="164"/>
            </w:numPr>
            <w:ind w:hanging="360"/>
          </w:pPr>
        </w:pPrChange>
      </w:pPr>
      <w:r w:rsidRPr="005D5707">
        <w:t>Step 2: Enter question and answer.</w:t>
      </w:r>
    </w:p>
    <w:p w14:paraId="7201FBA3" w14:textId="77777777" w:rsidR="005D5707" w:rsidRPr="005D5707" w:rsidRDefault="005D5707" w:rsidP="00D77317">
      <w:pPr>
        <w:pStyle w:val="ListParagraph"/>
        <w:numPr>
          <w:ilvl w:val="0"/>
          <w:numId w:val="163"/>
        </w:numPr>
        <w:rPr>
          <w:noProof/>
        </w:rPr>
        <w:pPrChange w:id="1534" w:author="Ngọc Mạnh Lưu" w:date="2015-12-13T23:56:00Z">
          <w:pPr>
            <w:pStyle w:val="ListParagraph"/>
            <w:numPr>
              <w:numId w:val="164"/>
            </w:numPr>
            <w:ind w:hanging="360"/>
          </w:pPr>
        </w:pPrChange>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1535" w:name="_Toc437290351"/>
      <w:r>
        <w:t>Project detail</w:t>
      </w:r>
      <w:bookmarkEnd w:id="1535"/>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D77317">
      <w:pPr>
        <w:pStyle w:val="ListParagraph"/>
        <w:numPr>
          <w:ilvl w:val="0"/>
          <w:numId w:val="166"/>
        </w:numPr>
        <w:pPrChange w:id="1536" w:author="Ngọc Mạnh Lưu" w:date="2015-12-13T23:56:00Z">
          <w:pPr>
            <w:pStyle w:val="ListParagraph"/>
            <w:numPr>
              <w:numId w:val="167"/>
            </w:numPr>
            <w:ind w:hanging="360"/>
          </w:pPr>
        </w:pPrChange>
      </w:pPr>
      <w:r w:rsidRPr="005D5707">
        <w:t>Step 1: Go to project detail of a project</w:t>
      </w:r>
    </w:p>
    <w:p w14:paraId="135463EF" w14:textId="77777777" w:rsidR="005D5707" w:rsidRPr="005D5707" w:rsidRDefault="005D5707" w:rsidP="00D77317">
      <w:pPr>
        <w:pStyle w:val="ListParagraph"/>
        <w:numPr>
          <w:ilvl w:val="0"/>
          <w:numId w:val="166"/>
        </w:numPr>
        <w:pPrChange w:id="1537" w:author="Ngọc Mạnh Lưu" w:date="2015-12-13T23:56:00Z">
          <w:pPr>
            <w:pStyle w:val="ListParagraph"/>
            <w:numPr>
              <w:numId w:val="167"/>
            </w:numPr>
            <w:ind w:hanging="360"/>
          </w:pPr>
        </w:pPrChange>
      </w:pPr>
      <w:r w:rsidRPr="005D5707">
        <w:t>Step 2: Go to Thông tin tab and click on Gửi câu hỏi button</w:t>
      </w:r>
    </w:p>
    <w:p w14:paraId="278A8C89" w14:textId="77777777" w:rsidR="005D5707" w:rsidRPr="005D5707" w:rsidRDefault="005D5707" w:rsidP="00D77317">
      <w:pPr>
        <w:pStyle w:val="ListParagraph"/>
        <w:numPr>
          <w:ilvl w:val="0"/>
          <w:numId w:val="166"/>
        </w:numPr>
        <w:pPrChange w:id="1538" w:author="Ngọc Mạnh Lưu" w:date="2015-12-13T23:56:00Z">
          <w:pPr>
            <w:pStyle w:val="ListParagraph"/>
            <w:numPr>
              <w:numId w:val="167"/>
            </w:numPr>
            <w:ind w:hanging="360"/>
          </w:pPr>
        </w:pPrChange>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D77317">
      <w:pPr>
        <w:pStyle w:val="ListParagraph"/>
        <w:numPr>
          <w:ilvl w:val="0"/>
          <w:numId w:val="167"/>
        </w:numPr>
        <w:pPrChange w:id="1539" w:author="Ngọc Mạnh Lưu" w:date="2015-12-13T23:56:00Z">
          <w:pPr>
            <w:pStyle w:val="ListParagraph"/>
            <w:numPr>
              <w:numId w:val="168"/>
            </w:numPr>
            <w:ind w:hanging="360"/>
          </w:pPr>
        </w:pPrChange>
      </w:pPr>
      <w:r w:rsidRPr="00930458">
        <w:t>Step 1: Go to project detail of a project</w:t>
      </w:r>
    </w:p>
    <w:p w14:paraId="114C28E0" w14:textId="77777777" w:rsidR="005D5707" w:rsidRPr="00930458" w:rsidRDefault="005D5707" w:rsidP="00D77317">
      <w:pPr>
        <w:pStyle w:val="ListParagraph"/>
        <w:numPr>
          <w:ilvl w:val="0"/>
          <w:numId w:val="167"/>
        </w:numPr>
        <w:pPrChange w:id="1540" w:author="Ngọc Mạnh Lưu" w:date="2015-12-13T23:56:00Z">
          <w:pPr>
            <w:pStyle w:val="ListParagraph"/>
            <w:numPr>
              <w:numId w:val="168"/>
            </w:numPr>
            <w:ind w:hanging="360"/>
          </w:pPr>
        </w:pPrChange>
      </w:pPr>
      <w:r w:rsidRPr="00930458">
        <w:lastRenderedPageBreak/>
        <w:t>Step 2: Go to Thông tin tab and click on Báo cáo sai phạm button</w:t>
      </w:r>
    </w:p>
    <w:p w14:paraId="31C8D2C5" w14:textId="77777777" w:rsidR="005D5707" w:rsidRPr="00930458" w:rsidRDefault="005D5707" w:rsidP="00D77317">
      <w:pPr>
        <w:pStyle w:val="ListParagraph"/>
        <w:numPr>
          <w:ilvl w:val="0"/>
          <w:numId w:val="167"/>
        </w:numPr>
        <w:pPrChange w:id="1541" w:author="Ngọc Mạnh Lưu" w:date="2015-12-13T23:56:00Z">
          <w:pPr>
            <w:pStyle w:val="ListParagraph"/>
            <w:numPr>
              <w:numId w:val="168"/>
            </w:numPr>
            <w:ind w:hanging="360"/>
          </w:pPr>
        </w:pPrChange>
      </w:pPr>
      <w:r w:rsidRPr="00930458">
        <w:t xml:space="preserve">Step 3: Enter </w:t>
      </w:r>
      <w:proofErr w:type="gramStart"/>
      <w:r w:rsidRPr="00930458">
        <w:t>content  and</w:t>
      </w:r>
      <w:proofErr w:type="gramEnd"/>
      <w:r w:rsidRPr="00930458">
        <w:t xml:space="preserve">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4">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1542" w:name="_Toc437290352"/>
      <w:r>
        <w:t>Back project</w:t>
      </w:r>
      <w:bookmarkEnd w:id="1542"/>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D77317">
      <w:pPr>
        <w:pStyle w:val="ListParagraph"/>
        <w:numPr>
          <w:ilvl w:val="0"/>
          <w:numId w:val="168"/>
        </w:numPr>
        <w:rPr>
          <w:noProof/>
        </w:rPr>
        <w:pPrChange w:id="1543" w:author="Ngọc Mạnh Lưu" w:date="2015-12-13T23:56:00Z">
          <w:pPr>
            <w:pStyle w:val="ListParagraph"/>
            <w:numPr>
              <w:numId w:val="169"/>
            </w:numPr>
            <w:ind w:hanging="360"/>
          </w:pPr>
        </w:pPrChange>
      </w:pPr>
      <w:r w:rsidRPr="00930458">
        <w:rPr>
          <w:noProof/>
        </w:rPr>
        <w:t>Step 1: From project details  page, click back this project button (“Ủng hộ dự án”). System go to back project page.</w:t>
      </w:r>
    </w:p>
    <w:p w14:paraId="418A2520" w14:textId="77777777" w:rsidR="00930458" w:rsidRPr="00930458" w:rsidRDefault="00930458" w:rsidP="00D77317">
      <w:pPr>
        <w:pStyle w:val="ListParagraph"/>
        <w:numPr>
          <w:ilvl w:val="0"/>
          <w:numId w:val="168"/>
        </w:numPr>
        <w:rPr>
          <w:noProof/>
        </w:rPr>
        <w:pPrChange w:id="1544" w:author="Ngọc Mạnh Lưu" w:date="2015-12-13T23:56:00Z">
          <w:pPr>
            <w:pStyle w:val="ListParagraph"/>
            <w:numPr>
              <w:numId w:val="169"/>
            </w:numPr>
            <w:ind w:hanging="360"/>
          </w:pPr>
        </w:pPrChange>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D77317">
      <w:pPr>
        <w:pStyle w:val="ListParagraph"/>
        <w:numPr>
          <w:ilvl w:val="0"/>
          <w:numId w:val="169"/>
        </w:numPr>
        <w:rPr>
          <w:noProof/>
        </w:rPr>
        <w:pPrChange w:id="1545" w:author="Ngọc Mạnh Lưu" w:date="2015-12-13T23:56:00Z">
          <w:pPr>
            <w:pStyle w:val="ListParagraph"/>
            <w:numPr>
              <w:numId w:val="170"/>
            </w:numPr>
            <w:ind w:hanging="360"/>
          </w:pPr>
        </w:pPrChange>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1546" w:name="_Toc437290353"/>
      <w:r>
        <w:t>Message</w:t>
      </w:r>
      <w:bookmarkEnd w:id="1546"/>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 xml:space="preserve">In this page user can view messages to create new message, delete message, </w:t>
      </w:r>
      <w:proofErr w:type="gramStart"/>
      <w:r w:rsidRPr="00630C0C">
        <w:rPr>
          <w:rFonts w:ascii="Times New Roman" w:hAnsi="Times New Roman" w:cs="Times New Roman"/>
        </w:rPr>
        <w:t>view</w:t>
      </w:r>
      <w:proofErr w:type="gramEnd"/>
      <w:r w:rsidRPr="00630C0C">
        <w:rPr>
          <w:rFonts w:ascii="Times New Roman" w:hAnsi="Times New Roman" w:cs="Times New Roman"/>
        </w:rPr>
        <w:t xml:space="preserve">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D77317">
      <w:pPr>
        <w:pStyle w:val="ListParagraph"/>
        <w:numPr>
          <w:ilvl w:val="0"/>
          <w:numId w:val="169"/>
        </w:numPr>
        <w:pPrChange w:id="1547" w:author="Ngọc Mạnh Lưu" w:date="2015-12-13T23:56:00Z">
          <w:pPr>
            <w:pStyle w:val="ListParagraph"/>
            <w:numPr>
              <w:numId w:val="170"/>
            </w:numPr>
            <w:ind w:hanging="360"/>
          </w:pPr>
        </w:pPrChange>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D77317">
      <w:pPr>
        <w:pStyle w:val="ListParagraph"/>
        <w:numPr>
          <w:ilvl w:val="0"/>
          <w:numId w:val="169"/>
        </w:numPr>
        <w:pPrChange w:id="1548" w:author="Ngọc Mạnh Lưu" w:date="2015-12-13T23:56:00Z">
          <w:pPr>
            <w:pStyle w:val="ListParagraph"/>
            <w:numPr>
              <w:numId w:val="170"/>
            </w:numPr>
            <w:ind w:hanging="360"/>
          </w:pPr>
        </w:pPrChange>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D77317">
      <w:pPr>
        <w:pStyle w:val="ListParagraph"/>
        <w:numPr>
          <w:ilvl w:val="0"/>
          <w:numId w:val="169"/>
        </w:numPr>
        <w:pPrChange w:id="1549" w:author="Ngọc Mạnh Lưu" w:date="2015-12-13T23:56:00Z">
          <w:pPr>
            <w:pStyle w:val="ListParagraph"/>
            <w:numPr>
              <w:numId w:val="170"/>
            </w:numPr>
            <w:ind w:hanging="360"/>
          </w:pPr>
        </w:pPrChange>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D77317">
      <w:pPr>
        <w:pStyle w:val="ListParagraph"/>
        <w:numPr>
          <w:ilvl w:val="0"/>
          <w:numId w:val="169"/>
        </w:numPr>
        <w:pPrChange w:id="1550" w:author="Ngọc Mạnh Lưu" w:date="2015-12-13T23:56:00Z">
          <w:pPr>
            <w:pStyle w:val="ListParagraph"/>
            <w:numPr>
              <w:numId w:val="170"/>
            </w:numPr>
            <w:ind w:hanging="360"/>
          </w:pPr>
        </w:pPrChange>
      </w:pPr>
      <w:r w:rsidRPr="00930458">
        <w:t>Step 1: Click on avatar in header, then click on Message “Tin nhắn” button. System go to message page.</w:t>
      </w:r>
    </w:p>
    <w:p w14:paraId="5DCAD324" w14:textId="77777777" w:rsidR="00930458" w:rsidRDefault="00930458" w:rsidP="00D77317">
      <w:pPr>
        <w:pStyle w:val="ListParagraph"/>
        <w:numPr>
          <w:ilvl w:val="0"/>
          <w:numId w:val="169"/>
        </w:numPr>
        <w:pPrChange w:id="1551" w:author="Ngọc Mạnh Lưu" w:date="2015-12-13T23:56:00Z">
          <w:pPr>
            <w:pStyle w:val="ListParagraph"/>
            <w:numPr>
              <w:numId w:val="170"/>
            </w:numPr>
            <w:ind w:hanging="360"/>
          </w:pPr>
        </w:pPrChange>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1552" w:name="_Toc437290354"/>
      <w:r>
        <w:t>Project management</w:t>
      </w:r>
      <w:bookmarkEnd w:id="1552"/>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D77317">
      <w:pPr>
        <w:pStyle w:val="ListParagraph"/>
        <w:numPr>
          <w:ilvl w:val="0"/>
          <w:numId w:val="172"/>
        </w:numPr>
        <w:pPrChange w:id="1553" w:author="Ngọc Mạnh Lưu" w:date="2015-12-13T23:56:00Z">
          <w:pPr>
            <w:pStyle w:val="ListParagraph"/>
            <w:numPr>
              <w:numId w:val="173"/>
            </w:numPr>
            <w:ind w:hanging="360"/>
          </w:pPr>
        </w:pPrChange>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D77317">
      <w:pPr>
        <w:pStyle w:val="ListParagraph"/>
        <w:numPr>
          <w:ilvl w:val="0"/>
          <w:numId w:val="172"/>
        </w:numPr>
        <w:pPrChange w:id="1554" w:author="Ngọc Mạnh Lưu" w:date="2015-12-13T23:56:00Z">
          <w:pPr>
            <w:pStyle w:val="ListParagraph"/>
            <w:numPr>
              <w:numId w:val="173"/>
            </w:numPr>
            <w:ind w:hanging="360"/>
          </w:pPr>
        </w:pPrChange>
      </w:pPr>
      <w:r w:rsidRPr="00A11EEB">
        <w:t>Step 2: User can delete draft project.</w:t>
      </w:r>
    </w:p>
    <w:p w14:paraId="280EC8D8" w14:textId="400E52E6" w:rsidR="00E215FD" w:rsidRPr="00A11EEB" w:rsidRDefault="00E215FD" w:rsidP="00D77317">
      <w:pPr>
        <w:pStyle w:val="ListParagraph"/>
        <w:numPr>
          <w:ilvl w:val="0"/>
          <w:numId w:val="172"/>
        </w:numPr>
        <w:pPrChange w:id="1555" w:author="Ngọc Mạnh Lưu" w:date="2015-12-13T23:56:00Z">
          <w:pPr>
            <w:pStyle w:val="ListParagraph"/>
            <w:numPr>
              <w:numId w:val="173"/>
            </w:numPr>
            <w:ind w:hanging="360"/>
          </w:pPr>
        </w:pPrChange>
      </w:pPr>
      <w:r w:rsidRPr="00A11EEB">
        <w:t>Step 2</w:t>
      </w:r>
      <w:r w:rsidR="00A11EEB">
        <w:t>.1</w:t>
      </w:r>
      <w:r w:rsidRPr="00A11EEB">
        <w:t>: Or User can edit draft project, running project.</w:t>
      </w:r>
    </w:p>
    <w:p w14:paraId="5A3BD3A5" w14:textId="0AA53FB0" w:rsidR="00E215FD" w:rsidRPr="00A11EEB" w:rsidRDefault="00E215FD" w:rsidP="00D77317">
      <w:pPr>
        <w:pStyle w:val="ListParagraph"/>
        <w:numPr>
          <w:ilvl w:val="0"/>
          <w:numId w:val="172"/>
        </w:numPr>
        <w:pPrChange w:id="1556" w:author="Ngọc Mạnh Lưu" w:date="2015-12-13T23:56:00Z">
          <w:pPr>
            <w:pStyle w:val="ListParagraph"/>
            <w:numPr>
              <w:numId w:val="173"/>
            </w:numPr>
            <w:ind w:hanging="360"/>
          </w:pPr>
        </w:pPrChange>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D77317">
      <w:pPr>
        <w:pStyle w:val="ListParagraph"/>
        <w:numPr>
          <w:ilvl w:val="0"/>
          <w:numId w:val="173"/>
        </w:numPr>
        <w:pPrChange w:id="1557" w:author="Ngọc Mạnh Lưu" w:date="2015-12-13T23:56:00Z">
          <w:pPr>
            <w:pStyle w:val="ListParagraph"/>
            <w:numPr>
              <w:numId w:val="174"/>
            </w:numPr>
            <w:ind w:hanging="360"/>
          </w:pPr>
        </w:pPrChange>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w:t>
      </w:r>
      <w:r w:rsidR="00A11EEB">
        <w:t>o]</w:t>
      </w:r>
      <w:r w:rsidRPr="00A11EEB">
        <w:t xml:space="preserve"> button. System will go to created project page.</w:t>
      </w:r>
    </w:p>
    <w:p w14:paraId="7F851D15" w14:textId="1C593FA4" w:rsidR="00E215FD" w:rsidRPr="00A11EEB" w:rsidRDefault="00E215FD" w:rsidP="00D77317">
      <w:pPr>
        <w:pStyle w:val="ListParagraph"/>
        <w:numPr>
          <w:ilvl w:val="0"/>
          <w:numId w:val="173"/>
        </w:numPr>
        <w:pPrChange w:id="1558" w:author="Ngọc Mạnh Lưu" w:date="2015-12-13T23:56:00Z">
          <w:pPr>
            <w:pStyle w:val="ListParagraph"/>
            <w:numPr>
              <w:numId w:val="174"/>
            </w:numPr>
            <w:ind w:hanging="360"/>
          </w:pPr>
        </w:pPrChange>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D77317">
      <w:pPr>
        <w:pStyle w:val="ListParagraph"/>
        <w:numPr>
          <w:ilvl w:val="0"/>
          <w:numId w:val="173"/>
        </w:numPr>
        <w:pPrChange w:id="1559" w:author="Ngọc Mạnh Lưu" w:date="2015-12-13T23:56:00Z">
          <w:pPr>
            <w:pStyle w:val="ListParagraph"/>
            <w:numPr>
              <w:numId w:val="174"/>
            </w:numPr>
            <w:ind w:hanging="360"/>
          </w:pPr>
        </w:pPrChange>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D77317">
      <w:pPr>
        <w:pStyle w:val="ListParagraph"/>
        <w:numPr>
          <w:ilvl w:val="0"/>
          <w:numId w:val="174"/>
        </w:numPr>
        <w:pPrChange w:id="1560" w:author="Ngọc Mạnh Lưu" w:date="2015-12-13T23:56:00Z">
          <w:pPr>
            <w:pStyle w:val="ListParagraph"/>
            <w:numPr>
              <w:numId w:val="175"/>
            </w:numPr>
            <w:ind w:hanging="360"/>
          </w:pPr>
        </w:pPrChange>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D77317">
      <w:pPr>
        <w:pStyle w:val="ListParagraph"/>
        <w:numPr>
          <w:ilvl w:val="0"/>
          <w:numId w:val="174"/>
        </w:numPr>
        <w:pPrChange w:id="1561" w:author="Ngọc Mạnh Lưu" w:date="2015-12-13T23:56:00Z">
          <w:pPr>
            <w:pStyle w:val="ListParagraph"/>
            <w:numPr>
              <w:numId w:val="175"/>
            </w:numPr>
            <w:ind w:hanging="360"/>
          </w:pPr>
        </w:pPrChange>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D77317">
      <w:pPr>
        <w:pStyle w:val="ListParagraph"/>
        <w:numPr>
          <w:ilvl w:val="0"/>
          <w:numId w:val="174"/>
        </w:numPr>
        <w:pPrChange w:id="1562" w:author="Ngọc Mạnh Lưu" w:date="2015-12-13T23:56:00Z">
          <w:pPr>
            <w:pStyle w:val="ListParagraph"/>
            <w:numPr>
              <w:numId w:val="175"/>
            </w:numPr>
            <w:ind w:hanging="360"/>
          </w:pPr>
        </w:pPrChange>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D77317">
      <w:pPr>
        <w:pStyle w:val="ListParagraph"/>
        <w:numPr>
          <w:ilvl w:val="0"/>
          <w:numId w:val="175"/>
        </w:numPr>
        <w:pPrChange w:id="1563" w:author="Ngọc Mạnh Lưu" w:date="2015-12-13T23:56:00Z">
          <w:pPr>
            <w:pStyle w:val="ListParagraph"/>
            <w:numPr>
              <w:numId w:val="176"/>
            </w:numPr>
            <w:ind w:hanging="360"/>
          </w:pPr>
        </w:pPrChange>
      </w:pPr>
      <w:r w:rsidRPr="00CC6F0E">
        <w:t xml:space="preserve">Step 1: Click on avatar in header, then click on </w:t>
      </w:r>
      <w:r w:rsidR="00CC6F0E">
        <w:t>[</w:t>
      </w:r>
      <w:r w:rsidRPr="00CC6F0E">
        <w:t xml:space="preserve">Dự </w:t>
      </w:r>
      <w:proofErr w:type="gramStart"/>
      <w:r w:rsidRPr="00CC6F0E">
        <w:t>án</w:t>
      </w:r>
      <w:proofErr w:type="gramEnd"/>
      <w:r w:rsidRPr="00CC6F0E">
        <w:t xml:space="preserve">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D77317">
      <w:pPr>
        <w:pStyle w:val="ListParagraph"/>
        <w:numPr>
          <w:ilvl w:val="0"/>
          <w:numId w:val="175"/>
        </w:numPr>
        <w:pPrChange w:id="1564" w:author="Ngọc Mạnh Lưu" w:date="2015-12-13T23:56:00Z">
          <w:pPr>
            <w:pStyle w:val="ListParagraph"/>
            <w:numPr>
              <w:numId w:val="176"/>
            </w:numPr>
            <w:ind w:hanging="360"/>
          </w:pPr>
        </w:pPrChange>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1565" w:name="_Toc437290355"/>
      <w:r>
        <w:lastRenderedPageBreak/>
        <w:t>Account management</w:t>
      </w:r>
      <w:bookmarkEnd w:id="1565"/>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D77317">
      <w:pPr>
        <w:pStyle w:val="ListParagraph"/>
        <w:numPr>
          <w:ilvl w:val="0"/>
          <w:numId w:val="171"/>
        </w:numPr>
        <w:pPrChange w:id="1566" w:author="Ngọc Mạnh Lưu" w:date="2015-12-13T23:56:00Z">
          <w:pPr>
            <w:pStyle w:val="ListParagraph"/>
            <w:numPr>
              <w:numId w:val="172"/>
            </w:numPr>
            <w:ind w:hanging="360"/>
          </w:pPr>
        </w:pPrChange>
      </w:pPr>
      <w:r w:rsidRPr="00E215FD">
        <w:t>Step 1: Click on avatar in header, then click on “Tài khoản” button. System will go to account project page.</w:t>
      </w:r>
    </w:p>
    <w:p w14:paraId="1F0190AD" w14:textId="77777777" w:rsidR="00E215FD" w:rsidRPr="00E215FD" w:rsidRDefault="00E215FD" w:rsidP="00D77317">
      <w:pPr>
        <w:pStyle w:val="ListParagraph"/>
        <w:numPr>
          <w:ilvl w:val="0"/>
          <w:numId w:val="171"/>
        </w:numPr>
        <w:pPrChange w:id="1567" w:author="Ngọc Mạnh Lưu" w:date="2015-12-13T23:56:00Z">
          <w:pPr>
            <w:pStyle w:val="ListParagraph"/>
            <w:numPr>
              <w:numId w:val="172"/>
            </w:numPr>
            <w:ind w:hanging="360"/>
          </w:pPr>
        </w:pPrChange>
      </w:pPr>
      <w:r w:rsidRPr="00E215FD">
        <w:t>Step 2: Click on “Thay đổi mật khẩu” button</w:t>
      </w:r>
    </w:p>
    <w:p w14:paraId="1A17FB91" w14:textId="77777777" w:rsidR="00E215FD" w:rsidRPr="00E215FD" w:rsidRDefault="00E215FD" w:rsidP="00D77317">
      <w:pPr>
        <w:pStyle w:val="ListParagraph"/>
        <w:numPr>
          <w:ilvl w:val="0"/>
          <w:numId w:val="171"/>
        </w:numPr>
        <w:pPrChange w:id="1568" w:author="Ngọc Mạnh Lưu" w:date="2015-12-13T23:56:00Z">
          <w:pPr>
            <w:pStyle w:val="ListParagraph"/>
            <w:numPr>
              <w:numId w:val="172"/>
            </w:numPr>
            <w:ind w:hanging="360"/>
          </w:pPr>
        </w:pPrChange>
      </w:pPr>
      <w:r w:rsidRPr="00E215FD">
        <w:t>Step 3: Enter current pass, new pass, confirm pass.</w:t>
      </w:r>
    </w:p>
    <w:p w14:paraId="251A9E6D" w14:textId="77777777" w:rsidR="00E215FD" w:rsidRPr="00E215FD" w:rsidRDefault="00E215FD" w:rsidP="00D77317">
      <w:pPr>
        <w:pStyle w:val="ListParagraph"/>
        <w:numPr>
          <w:ilvl w:val="0"/>
          <w:numId w:val="171"/>
        </w:numPr>
        <w:pPrChange w:id="1569" w:author="Ngọc Mạnh Lưu" w:date="2015-12-13T23:56:00Z">
          <w:pPr>
            <w:pStyle w:val="ListParagraph"/>
            <w:numPr>
              <w:numId w:val="172"/>
            </w:numPr>
            <w:ind w:hanging="360"/>
          </w:pPr>
        </w:pPrChange>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D77317">
      <w:pPr>
        <w:pStyle w:val="ListParagraph"/>
        <w:numPr>
          <w:ilvl w:val="0"/>
          <w:numId w:val="170"/>
        </w:numPr>
        <w:pPrChange w:id="1570" w:author="Ngọc Mạnh Lưu" w:date="2015-12-13T23:56:00Z">
          <w:pPr>
            <w:pStyle w:val="ListParagraph"/>
            <w:numPr>
              <w:numId w:val="171"/>
            </w:numPr>
            <w:ind w:hanging="360"/>
          </w:pPr>
        </w:pPrChange>
      </w:pPr>
      <w:r w:rsidRPr="00E215FD">
        <w:t>Step 1: Click on avatar in header, then click on “Tài khoản” button. System will go to account project page.</w:t>
      </w:r>
    </w:p>
    <w:p w14:paraId="5BBE3043" w14:textId="77777777" w:rsidR="00E215FD" w:rsidRPr="00E215FD" w:rsidRDefault="00E215FD" w:rsidP="00D77317">
      <w:pPr>
        <w:pStyle w:val="ListParagraph"/>
        <w:numPr>
          <w:ilvl w:val="0"/>
          <w:numId w:val="170"/>
        </w:numPr>
        <w:pPrChange w:id="1571" w:author="Ngọc Mạnh Lưu" w:date="2015-12-13T23:56:00Z">
          <w:pPr>
            <w:pStyle w:val="ListParagraph"/>
            <w:numPr>
              <w:numId w:val="171"/>
            </w:numPr>
            <w:ind w:hanging="360"/>
          </w:pPr>
        </w:pPrChange>
      </w:pPr>
      <w:r w:rsidRPr="00E215FD">
        <w:t>Step 2: Click on “Sửa thông tin cá nhân” button</w:t>
      </w:r>
    </w:p>
    <w:p w14:paraId="2A4E55FB" w14:textId="77777777" w:rsidR="00E215FD" w:rsidRPr="00E215FD" w:rsidRDefault="00E215FD" w:rsidP="00D77317">
      <w:pPr>
        <w:pStyle w:val="ListParagraph"/>
        <w:numPr>
          <w:ilvl w:val="0"/>
          <w:numId w:val="170"/>
        </w:numPr>
        <w:pPrChange w:id="1572" w:author="Ngọc Mạnh Lưu" w:date="2015-12-13T23:56:00Z">
          <w:pPr>
            <w:pStyle w:val="ListParagraph"/>
            <w:numPr>
              <w:numId w:val="171"/>
            </w:numPr>
            <w:ind w:hanging="360"/>
          </w:pPr>
        </w:pPrChange>
      </w:pPr>
      <w:r w:rsidRPr="00E215FD">
        <w:t>Step 3: Enter information.</w:t>
      </w:r>
    </w:p>
    <w:p w14:paraId="1A453748" w14:textId="77777777" w:rsidR="00E215FD" w:rsidRPr="00E215FD" w:rsidRDefault="00E215FD" w:rsidP="00D77317">
      <w:pPr>
        <w:pStyle w:val="ListParagraph"/>
        <w:numPr>
          <w:ilvl w:val="0"/>
          <w:numId w:val="170"/>
        </w:numPr>
        <w:pPrChange w:id="1573" w:author="Ngọc Mạnh Lưu" w:date="2015-12-13T23:56:00Z">
          <w:pPr>
            <w:pStyle w:val="ListParagraph"/>
            <w:numPr>
              <w:numId w:val="171"/>
            </w:numPr>
            <w:ind w:hanging="360"/>
          </w:pPr>
        </w:pPrChange>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1574" w:name="_Toc437560636"/>
      <w:r>
        <w:lastRenderedPageBreak/>
        <w:t>Admin</w:t>
      </w:r>
      <w:bookmarkEnd w:id="1574"/>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D77317">
      <w:pPr>
        <w:pStyle w:val="ListParagraph"/>
        <w:numPr>
          <w:ilvl w:val="0"/>
          <w:numId w:val="176"/>
        </w:numPr>
        <w:jc w:val="left"/>
        <w:pPrChange w:id="1575" w:author="Ngọc Mạnh Lưu" w:date="2015-12-13T23:56:00Z">
          <w:pPr>
            <w:pStyle w:val="ListParagraph"/>
            <w:numPr>
              <w:numId w:val="177"/>
            </w:numPr>
            <w:ind w:hanging="360"/>
            <w:jc w:val="left"/>
          </w:pPr>
        </w:pPrChange>
      </w:pPr>
      <w:r w:rsidRPr="00890560">
        <w:t>Step 1: Open browse</w:t>
      </w:r>
      <w:r w:rsidR="00890560">
        <w:t xml:space="preserve">r and enter to the address bar: </w:t>
      </w:r>
      <w:r w:rsidR="00D77317">
        <w:fldChar w:fldCharType="begin"/>
      </w:r>
      <w:r w:rsidR="00D77317">
        <w:instrText xml:space="preserve"> HYPERLINK "http://dandelionvn.com/admin/" </w:instrText>
      </w:r>
      <w:r w:rsidR="00D77317">
        <w:fldChar w:fldCharType="separate"/>
      </w:r>
      <w:r w:rsidR="00890560" w:rsidRPr="0036306C">
        <w:rPr>
          <w:rStyle w:val="Hyperlink"/>
        </w:rPr>
        <w:t>http://dandelionvn.com/admin/</w:t>
      </w:r>
      <w:r w:rsidR="00D77317">
        <w:rPr>
          <w:rStyle w:val="Hyperlink"/>
        </w:rPr>
        <w:fldChar w:fldCharType="end"/>
      </w:r>
      <w:r w:rsidRPr="00890560">
        <w:t xml:space="preserve">.  </w:t>
      </w:r>
    </w:p>
    <w:p w14:paraId="4EE1BE92" w14:textId="77777777" w:rsidR="00062A2E" w:rsidRPr="00890560" w:rsidRDefault="00062A2E" w:rsidP="00D77317">
      <w:pPr>
        <w:pStyle w:val="ListParagraph"/>
        <w:numPr>
          <w:ilvl w:val="0"/>
          <w:numId w:val="176"/>
        </w:numPr>
        <w:tabs>
          <w:tab w:val="left" w:pos="450"/>
        </w:tabs>
        <w:jc w:val="left"/>
        <w:pPrChange w:id="1576" w:author="Ngọc Mạnh Lưu" w:date="2015-12-13T23:56:00Z">
          <w:pPr>
            <w:pStyle w:val="ListParagraph"/>
            <w:numPr>
              <w:numId w:val="177"/>
            </w:numPr>
            <w:tabs>
              <w:tab w:val="left" w:pos="450"/>
            </w:tabs>
            <w:ind w:hanging="360"/>
            <w:jc w:val="left"/>
          </w:pPr>
        </w:pPrChange>
      </w:pPr>
      <w:r w:rsidRPr="00890560">
        <w:t>Step 2: User enter username and password</w:t>
      </w:r>
    </w:p>
    <w:p w14:paraId="1E18D9D7" w14:textId="4558D077" w:rsidR="000E4441" w:rsidRDefault="00062A2E" w:rsidP="00D77317">
      <w:pPr>
        <w:pStyle w:val="ListParagraph"/>
        <w:numPr>
          <w:ilvl w:val="0"/>
          <w:numId w:val="176"/>
        </w:numPr>
        <w:jc w:val="left"/>
        <w:pPrChange w:id="1577" w:author="Ngọc Mạnh Lưu" w:date="2015-12-13T23:56:00Z">
          <w:pPr>
            <w:pStyle w:val="ListParagraph"/>
            <w:numPr>
              <w:numId w:val="177"/>
            </w:numPr>
            <w:ind w:hanging="360"/>
            <w:jc w:val="left"/>
          </w:pPr>
        </w:pPrChange>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xml:space="preserve">, backing, </w:t>
      </w:r>
      <w:proofErr w:type="gramStart"/>
      <w:r>
        <w:rPr>
          <w:rFonts w:ascii="Times New Roman" w:hAnsi="Times New Roman" w:cs="Times New Roman"/>
        </w:rPr>
        <w:t>category</w:t>
      </w:r>
      <w:proofErr w:type="gramEnd"/>
      <w:r>
        <w:rPr>
          <w:rFonts w:ascii="Times New Roman" w:hAnsi="Times New Roman" w:cs="Times New Roman"/>
        </w:rPr>
        <w:t>.</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D77317">
      <w:pPr>
        <w:pStyle w:val="ListParagraph"/>
        <w:numPr>
          <w:ilvl w:val="0"/>
          <w:numId w:val="177"/>
        </w:numPr>
        <w:pPrChange w:id="1578" w:author="Ngọc Mạnh Lưu" w:date="2015-12-13T23:56:00Z">
          <w:pPr>
            <w:pStyle w:val="ListParagraph"/>
            <w:numPr>
              <w:numId w:val="178"/>
            </w:numPr>
            <w:ind w:hanging="360"/>
          </w:pPr>
        </w:pPrChange>
      </w:pPr>
      <w:r w:rsidRPr="00890560">
        <w:t xml:space="preserve">Step 1: Go to Admin page, Click on </w:t>
      </w:r>
      <w:r>
        <w:t>[Danh sách thành viên]</w:t>
      </w:r>
      <w:r w:rsidRPr="00890560">
        <w:t>. System return list account.</w:t>
      </w:r>
    </w:p>
    <w:p w14:paraId="2A6A950C" w14:textId="2F74B854" w:rsidR="00890560" w:rsidRDefault="00890560" w:rsidP="00D77317">
      <w:pPr>
        <w:pStyle w:val="ListParagraph"/>
        <w:numPr>
          <w:ilvl w:val="0"/>
          <w:numId w:val="177"/>
        </w:numPr>
        <w:pPrChange w:id="1579" w:author="Ngọc Mạnh Lưu" w:date="2015-12-13T23:56:00Z">
          <w:pPr>
            <w:pStyle w:val="ListParagraph"/>
            <w:numPr>
              <w:numId w:val="178"/>
            </w:numPr>
            <w:ind w:hanging="360"/>
          </w:pPr>
        </w:pPrChange>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D77317">
      <w:pPr>
        <w:pStyle w:val="ListParagraph"/>
        <w:numPr>
          <w:ilvl w:val="0"/>
          <w:numId w:val="178"/>
        </w:numPr>
        <w:pPrChange w:id="1580" w:author="Ngọc Mạnh Lưu" w:date="2015-12-13T23:56:00Z">
          <w:pPr>
            <w:pStyle w:val="ListParagraph"/>
            <w:numPr>
              <w:numId w:val="179"/>
            </w:numPr>
            <w:ind w:hanging="360"/>
          </w:pPr>
        </w:pPrChange>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D77317">
      <w:pPr>
        <w:pStyle w:val="ListParagraph"/>
        <w:numPr>
          <w:ilvl w:val="0"/>
          <w:numId w:val="178"/>
        </w:numPr>
        <w:pPrChange w:id="1581" w:author="Ngọc Mạnh Lưu" w:date="2015-12-13T23:56:00Z">
          <w:pPr>
            <w:pStyle w:val="ListParagraph"/>
            <w:numPr>
              <w:numId w:val="179"/>
            </w:numPr>
            <w:ind w:hanging="360"/>
          </w:pPr>
        </w:pPrChange>
      </w:pPr>
      <w:r w:rsidRPr="00890560">
        <w:t>Step 2: Choose account and click view button. System go to project detail page.</w:t>
      </w:r>
    </w:p>
    <w:p w14:paraId="409C5CA6" w14:textId="76E351F1" w:rsidR="00890560" w:rsidRPr="00890560" w:rsidRDefault="0014414F" w:rsidP="00D77317">
      <w:pPr>
        <w:pStyle w:val="ListParagraph"/>
        <w:numPr>
          <w:ilvl w:val="0"/>
          <w:numId w:val="178"/>
        </w:numPr>
        <w:pPrChange w:id="1582" w:author="Ngọc Mạnh Lưu" w:date="2015-12-13T23:56:00Z">
          <w:pPr>
            <w:pStyle w:val="ListParagraph"/>
            <w:numPr>
              <w:numId w:val="179"/>
            </w:numPr>
            <w:ind w:hanging="360"/>
          </w:pPr>
        </w:pPrChange>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445F1BBB" w:rsidR="00FF7B75" w:rsidRPr="001B7326" w:rsidRDefault="00FF7B75" w:rsidP="00FF7B75">
      <w:pPr>
        <w:rPr>
          <w:rFonts w:ascii="Times New Roman" w:hAnsi="Times New Roman" w:cs="Times New Roman"/>
        </w:rPr>
      </w:pPr>
      <w:r w:rsidRPr="001B7326">
        <w:rPr>
          <w:rFonts w:ascii="Times New Roman" w:hAnsi="Times New Roman" w:cs="Times New Roman"/>
        </w:rPr>
        <w:t>Admin can manage sliders. (Create new, edit, active/deactive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D77317">
      <w:pPr>
        <w:pStyle w:val="ListParagraph"/>
        <w:numPr>
          <w:ilvl w:val="0"/>
          <w:numId w:val="180"/>
        </w:numPr>
        <w:pPrChange w:id="1583" w:author="Ngọc Mạnh Lưu" w:date="2015-12-13T23:56:00Z">
          <w:pPr>
            <w:pStyle w:val="ListParagraph"/>
            <w:numPr>
              <w:numId w:val="181"/>
            </w:numPr>
            <w:ind w:hanging="360"/>
          </w:pPr>
        </w:pPrChange>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D77317">
      <w:pPr>
        <w:pStyle w:val="ListParagraph"/>
        <w:numPr>
          <w:ilvl w:val="0"/>
          <w:numId w:val="180"/>
        </w:numPr>
        <w:pPrChange w:id="1584" w:author="Ngọc Mạnh Lưu" w:date="2015-12-13T23:56:00Z">
          <w:pPr>
            <w:pStyle w:val="ListParagraph"/>
            <w:numPr>
              <w:numId w:val="181"/>
            </w:numPr>
            <w:ind w:hanging="360"/>
          </w:pPr>
        </w:pPrChange>
      </w:pPr>
      <w:r w:rsidRPr="006F3B0A">
        <w:t>Step 2: Choose user to report</w:t>
      </w:r>
    </w:p>
    <w:p w14:paraId="6DB3DB1E" w14:textId="637DCFA9" w:rsidR="00FF7B75" w:rsidRPr="006F3B0A" w:rsidRDefault="00FF7B75" w:rsidP="00D77317">
      <w:pPr>
        <w:pStyle w:val="ListParagraph"/>
        <w:numPr>
          <w:ilvl w:val="0"/>
          <w:numId w:val="180"/>
        </w:numPr>
        <w:pPrChange w:id="1585" w:author="Ngọc Mạnh Lưu" w:date="2015-12-13T23:56:00Z">
          <w:pPr>
            <w:pStyle w:val="ListParagraph"/>
            <w:numPr>
              <w:numId w:val="181"/>
            </w:numPr>
            <w:ind w:hanging="360"/>
          </w:pPr>
        </w:pPrChange>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D77317">
      <w:pPr>
        <w:pStyle w:val="ListParagraph"/>
        <w:numPr>
          <w:ilvl w:val="0"/>
          <w:numId w:val="179"/>
        </w:numPr>
        <w:pPrChange w:id="1586" w:author="Ngọc Mạnh Lưu" w:date="2015-12-13T23:56:00Z">
          <w:pPr>
            <w:pStyle w:val="ListParagraph"/>
            <w:numPr>
              <w:numId w:val="180"/>
            </w:numPr>
            <w:ind w:hanging="360"/>
          </w:pPr>
        </w:pPrChange>
      </w:pPr>
      <w:r w:rsidRPr="00FF7B75">
        <w:t xml:space="preserve">Step 1: Click on </w:t>
      </w:r>
      <w:r>
        <w:t>[</w:t>
      </w:r>
      <w:r w:rsidRPr="00FF7B75">
        <w:t>Báo cáo dự án</w:t>
      </w:r>
      <w:r>
        <w:t>] hyperlink</w:t>
      </w:r>
    </w:p>
    <w:p w14:paraId="1D0BDDDE" w14:textId="77777777" w:rsidR="00FF7B75" w:rsidRPr="00FF7B75" w:rsidRDefault="00FF7B75" w:rsidP="00D77317">
      <w:pPr>
        <w:pStyle w:val="ListParagraph"/>
        <w:numPr>
          <w:ilvl w:val="0"/>
          <w:numId w:val="179"/>
        </w:numPr>
        <w:pPrChange w:id="1587" w:author="Ngọc Mạnh Lưu" w:date="2015-12-13T23:56:00Z">
          <w:pPr>
            <w:pStyle w:val="ListParagraph"/>
            <w:numPr>
              <w:numId w:val="180"/>
            </w:numPr>
            <w:ind w:hanging="360"/>
          </w:pPr>
        </w:pPrChange>
      </w:pPr>
      <w:r w:rsidRPr="00FF7B75">
        <w:t>Step 2: Choose project to report</w:t>
      </w:r>
    </w:p>
    <w:p w14:paraId="6B4B4FBC" w14:textId="0AB9AE6C" w:rsidR="00FF7B75" w:rsidRPr="00FF7B75" w:rsidRDefault="00FF7B75" w:rsidP="00D77317">
      <w:pPr>
        <w:pStyle w:val="ListParagraph"/>
        <w:numPr>
          <w:ilvl w:val="0"/>
          <w:numId w:val="179"/>
        </w:numPr>
        <w:pPrChange w:id="1588" w:author="Ngọc Mạnh Lưu" w:date="2015-12-13T23:56:00Z">
          <w:pPr>
            <w:pStyle w:val="ListParagraph"/>
            <w:numPr>
              <w:numId w:val="180"/>
            </w:numPr>
            <w:ind w:hanging="360"/>
          </w:pPr>
        </w:pPrChange>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4D5E72FA" w:rsidR="004D0D78" w:rsidRDefault="004D0D78">
      <w:pPr>
        <w:rPr>
          <w:rFonts w:ascii="Times New Roman" w:hAnsi="Times New Roman"/>
          <w:b/>
        </w:rPr>
      </w:pPr>
      <w:r>
        <w:br w:type="page"/>
      </w:r>
    </w:p>
    <w:p w14:paraId="7ECF1256" w14:textId="77777777" w:rsidR="004D0D78" w:rsidRDefault="004D0D78" w:rsidP="004D0D78">
      <w:pPr>
        <w:pStyle w:val="Heading1"/>
      </w:pPr>
      <w:bookmarkStart w:id="1589" w:name="_Toc437560637"/>
      <w:r>
        <w:lastRenderedPageBreak/>
        <w:t>PROJECT RESULT REPORT</w:t>
      </w:r>
      <w:bookmarkEnd w:id="1589"/>
    </w:p>
    <w:p w14:paraId="68FF5983" w14:textId="77777777" w:rsidR="004D0D78" w:rsidRDefault="004D0D78" w:rsidP="004D0D78">
      <w:pPr>
        <w:pStyle w:val="Heading2"/>
      </w:pPr>
      <w:bookmarkStart w:id="1590" w:name="_Toc437560638"/>
      <w:r>
        <w:t>Product Judging</w:t>
      </w:r>
      <w:bookmarkEnd w:id="1590"/>
    </w:p>
    <w:p w14:paraId="2719E290" w14:textId="77777777" w:rsidR="004D0D78" w:rsidRDefault="004D0D78" w:rsidP="004D0D78">
      <w:pPr>
        <w:pStyle w:val="Heading3"/>
      </w:pPr>
      <w:bookmarkStart w:id="1591" w:name="_Toc437560639"/>
      <w:r>
        <w:t>Advantage of Dandelion system</w:t>
      </w:r>
      <w:bookmarkEnd w:id="1591"/>
    </w:p>
    <w:p w14:paraId="27157E56" w14:textId="77777777" w:rsidR="004D0D78" w:rsidRDefault="004D0D78" w:rsidP="004D0D78">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4D0D78">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D77317">
      <w:pPr>
        <w:pStyle w:val="ListParagraph"/>
        <w:numPr>
          <w:ilvl w:val="0"/>
          <w:numId w:val="208"/>
        </w:numPr>
        <w:rPr>
          <w:color w:val="141823"/>
          <w:shd w:val="clear" w:color="auto" w:fill="FFFFFF"/>
        </w:rPr>
        <w:pPrChange w:id="1592" w:author="Ngọc Mạnh Lưu" w:date="2015-12-13T23:56:00Z">
          <w:pPr>
            <w:pStyle w:val="ListParagraph"/>
            <w:numPr>
              <w:numId w:val="213"/>
            </w:numPr>
            <w:ind w:left="360" w:hanging="360"/>
          </w:pPr>
        </w:pPrChange>
      </w:pPr>
      <w:r>
        <w:rPr>
          <w:color w:val="141823"/>
          <w:shd w:val="clear" w:color="auto" w:fill="FFFFFF"/>
        </w:rPr>
        <w:t>Guest: guest can search, view projects which is fundraising on Dandelion website with friendly interface.</w:t>
      </w:r>
    </w:p>
    <w:p w14:paraId="480F51F3" w14:textId="77777777" w:rsidR="004D0D78" w:rsidRDefault="004D0D78" w:rsidP="00D77317">
      <w:pPr>
        <w:pStyle w:val="ListParagraph"/>
        <w:numPr>
          <w:ilvl w:val="0"/>
          <w:numId w:val="208"/>
        </w:numPr>
        <w:rPr>
          <w:color w:val="141823"/>
          <w:shd w:val="clear" w:color="auto" w:fill="FFFFFF"/>
        </w:rPr>
        <w:pPrChange w:id="1593" w:author="Ngọc Mạnh Lưu" w:date="2015-12-13T23:56:00Z">
          <w:pPr>
            <w:pStyle w:val="ListParagraph"/>
            <w:numPr>
              <w:numId w:val="213"/>
            </w:numPr>
            <w:ind w:left="360" w:hanging="360"/>
          </w:pPr>
        </w:pPrChange>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D77317">
      <w:pPr>
        <w:pStyle w:val="ListParagraph"/>
        <w:numPr>
          <w:ilvl w:val="0"/>
          <w:numId w:val="208"/>
        </w:numPr>
        <w:rPr>
          <w:color w:val="141823"/>
          <w:shd w:val="clear" w:color="auto" w:fill="FFFFFF"/>
        </w:rPr>
        <w:pPrChange w:id="1594" w:author="Ngọc Mạnh Lưu" w:date="2015-12-13T23:56:00Z">
          <w:pPr>
            <w:pStyle w:val="ListParagraph"/>
            <w:numPr>
              <w:numId w:val="213"/>
            </w:numPr>
            <w:ind w:left="360" w:hanging="360"/>
          </w:pPr>
        </w:pPrChange>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4D0D78">
      <w:pPr>
        <w:pStyle w:val="Heading3"/>
      </w:pPr>
      <w:bookmarkStart w:id="1595" w:name="_Toc437560640"/>
      <w:r w:rsidRPr="004C7C34">
        <w:t>Current Limitations</w:t>
      </w:r>
      <w:bookmarkEnd w:id="1595"/>
    </w:p>
    <w:p w14:paraId="56CA503A" w14:textId="77777777" w:rsidR="004D0D78" w:rsidRDefault="004D0D78" w:rsidP="00D77317">
      <w:pPr>
        <w:pStyle w:val="ListParagraph"/>
        <w:numPr>
          <w:ilvl w:val="0"/>
          <w:numId w:val="157"/>
        </w:numPr>
        <w:pPrChange w:id="1596" w:author="Ngọc Mạnh Lưu" w:date="2015-12-13T23:56:00Z">
          <w:pPr>
            <w:pStyle w:val="ListParagraph"/>
            <w:numPr>
              <w:numId w:val="158"/>
            </w:numPr>
            <w:ind w:hanging="360"/>
          </w:pPr>
        </w:pPrChange>
      </w:pPr>
      <w:r>
        <w:t>Some screen can’t display well on Mobile or screen which has resolution lower than 1024x768.</w:t>
      </w:r>
    </w:p>
    <w:p w14:paraId="2A74936B" w14:textId="77777777" w:rsidR="004D0D78" w:rsidRDefault="004D0D78" w:rsidP="00D77317">
      <w:pPr>
        <w:pStyle w:val="ListParagraph"/>
        <w:numPr>
          <w:ilvl w:val="0"/>
          <w:numId w:val="157"/>
        </w:numPr>
        <w:pPrChange w:id="1597" w:author="Ngọc Mạnh Lưu" w:date="2015-12-13T23:56:00Z">
          <w:pPr>
            <w:pStyle w:val="ListParagraph"/>
            <w:numPr>
              <w:numId w:val="158"/>
            </w:numPr>
            <w:ind w:hanging="360"/>
          </w:pPr>
        </w:pPrChange>
      </w:pPr>
      <w:r>
        <w:t>Website not support for English language.</w:t>
      </w:r>
    </w:p>
    <w:p w14:paraId="17A794F7" w14:textId="77777777" w:rsidR="00BA2328" w:rsidRDefault="00BA2328" w:rsidP="00D77317">
      <w:pPr>
        <w:pStyle w:val="ListParagraph"/>
        <w:numPr>
          <w:ilvl w:val="0"/>
          <w:numId w:val="157"/>
        </w:numPr>
        <w:rPr>
          <w:ins w:id="1598" w:author="Comparison" w:date="2015-12-12T20:38:00Z"/>
        </w:rPr>
        <w:pPrChange w:id="1599" w:author="Ngọc Mạnh Lưu" w:date="2015-12-13T23:56:00Z">
          <w:pPr>
            <w:pStyle w:val="ListParagraph"/>
            <w:numPr>
              <w:numId w:val="158"/>
            </w:numPr>
            <w:ind w:hanging="360"/>
          </w:pPr>
        </w:pPrChange>
      </w:pPr>
      <w:ins w:id="1600" w:author="Comparison" w:date="2015-12-12T20:38:00Z">
        <w:r>
          <w:t>Not support payment methods for people in other contries.</w:t>
        </w:r>
      </w:ins>
    </w:p>
    <w:p w14:paraId="65FC8F4B" w14:textId="130A9057" w:rsidR="00BA2328" w:rsidRPr="00E40D72" w:rsidRDefault="00BA2328" w:rsidP="00D77317">
      <w:pPr>
        <w:pStyle w:val="ListParagraph"/>
        <w:numPr>
          <w:ilvl w:val="0"/>
          <w:numId w:val="157"/>
        </w:numPr>
        <w:pPrChange w:id="1601" w:author="Ngọc Mạnh Lưu" w:date="2015-12-13T23:56:00Z">
          <w:pPr>
            <w:pStyle w:val="ListParagraph"/>
            <w:numPr>
              <w:numId w:val="158"/>
            </w:numPr>
            <w:ind w:hanging="360"/>
          </w:pPr>
        </w:pPrChange>
      </w:pPr>
      <w:ins w:id="1602" w:author="Comparison" w:date="2015-12-12T20:38:00Z">
        <w:r>
          <w:t>Not support payment by mobile cards.</w:t>
        </w:r>
      </w:ins>
    </w:p>
    <w:p w14:paraId="55483B3F" w14:textId="77777777" w:rsidR="004D0D78" w:rsidRDefault="004D0D78" w:rsidP="004D0D78">
      <w:pPr>
        <w:pStyle w:val="Heading3"/>
      </w:pPr>
      <w:bookmarkStart w:id="1603" w:name="_Toc437560641"/>
      <w:r w:rsidRPr="005B1981">
        <w:t>Expectation in Future</w:t>
      </w:r>
      <w:bookmarkEnd w:id="1603"/>
    </w:p>
    <w:p w14:paraId="4F15D5C0" w14:textId="77777777" w:rsidR="004D0D78" w:rsidRDefault="004D0D78" w:rsidP="00D77317">
      <w:pPr>
        <w:pStyle w:val="ListParagraph"/>
        <w:numPr>
          <w:ilvl w:val="0"/>
          <w:numId w:val="157"/>
        </w:numPr>
        <w:pPrChange w:id="1604" w:author="Ngọc Mạnh Lưu" w:date="2015-12-13T23:56:00Z">
          <w:pPr>
            <w:pStyle w:val="ListParagraph"/>
            <w:numPr>
              <w:numId w:val="158"/>
            </w:numPr>
            <w:ind w:hanging="360"/>
          </w:pPr>
        </w:pPrChange>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D77317">
      <w:pPr>
        <w:pStyle w:val="ListParagraph"/>
        <w:numPr>
          <w:ilvl w:val="0"/>
          <w:numId w:val="157"/>
        </w:numPr>
        <w:pPrChange w:id="1605" w:author="Ngọc Mạnh Lưu" w:date="2015-12-13T23:56:00Z">
          <w:pPr>
            <w:pStyle w:val="ListParagraph"/>
            <w:numPr>
              <w:numId w:val="158"/>
            </w:numPr>
            <w:ind w:hanging="360"/>
          </w:pPr>
        </w:pPrChange>
      </w:pPr>
      <w:ins w:id="1606" w:author="Comparison" w:date="2015-12-12T20:38:00Z">
        <w:r>
          <w:t>Support payment by mobile cards such as Viettel, Mobi, Vina, …</w:t>
        </w:r>
      </w:ins>
    </w:p>
    <w:p w14:paraId="13B5F5E1" w14:textId="77777777" w:rsidR="004D0D78" w:rsidRDefault="004D0D78" w:rsidP="00D77317">
      <w:pPr>
        <w:pStyle w:val="ListParagraph"/>
        <w:numPr>
          <w:ilvl w:val="0"/>
          <w:numId w:val="157"/>
        </w:numPr>
        <w:pPrChange w:id="1607" w:author="Ngọc Mạnh Lưu" w:date="2015-12-13T23:56:00Z">
          <w:pPr>
            <w:pStyle w:val="ListParagraph"/>
            <w:numPr>
              <w:numId w:val="158"/>
            </w:numPr>
            <w:ind w:hanging="360"/>
          </w:pPr>
        </w:pPrChange>
      </w:pPr>
      <w:r>
        <w:t>App for Android and IOS which supports members manage their projects and admin can manage system anywhere by smart phone.</w:t>
      </w:r>
    </w:p>
    <w:p w14:paraId="46A66505" w14:textId="77777777" w:rsidR="004D0D78" w:rsidRPr="00A05AA7" w:rsidRDefault="004D0D78" w:rsidP="00D77317">
      <w:pPr>
        <w:pStyle w:val="ListParagraph"/>
        <w:numPr>
          <w:ilvl w:val="0"/>
          <w:numId w:val="157"/>
        </w:numPr>
        <w:pPrChange w:id="1608" w:author="Ngọc Mạnh Lưu" w:date="2015-12-13T23:56:00Z">
          <w:pPr>
            <w:pStyle w:val="ListParagraph"/>
            <w:numPr>
              <w:numId w:val="158"/>
            </w:numPr>
            <w:ind w:hanging="360"/>
          </w:pPr>
        </w:pPrChange>
      </w:pPr>
      <w:r>
        <w:t>Expand server to inscrease number of users.</w:t>
      </w:r>
    </w:p>
    <w:p w14:paraId="787E5811" w14:textId="77777777" w:rsidR="004D0D78" w:rsidRDefault="004D0D78" w:rsidP="004D0D78">
      <w:pPr>
        <w:pStyle w:val="Heading2"/>
      </w:pPr>
      <w:bookmarkStart w:id="1609" w:name="_Toc437560642"/>
      <w:r>
        <w:t>Project Summary</w:t>
      </w:r>
      <w:bookmarkEnd w:id="1609"/>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AF6B3C">
            <w:pPr>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AF6B3C">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AF6B3C">
            <w:pPr>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D77317" w:rsidP="00AF6B3C">
            <w:pPr>
              <w:rPr>
                <w:rFonts w:ascii="Times New Roman" w:hAnsi="Times New Roman" w:cs="Times New Roman"/>
              </w:rPr>
            </w:pPr>
            <w:hyperlink r:id="rId195"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AF6B3C">
            <w:pPr>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0463E690" w:rsidR="004D0D78" w:rsidRPr="00CF3758" w:rsidRDefault="00D77317" w:rsidP="00AF6B3C">
            <w:pPr>
              <w:rPr>
                <w:rFonts w:ascii="Times New Roman" w:hAnsi="Times New Roman" w:cs="Times New Roman"/>
              </w:rPr>
            </w:pPr>
            <w:hyperlink r:id="rId196" w:history="1">
              <w:r w:rsidR="00850F16" w:rsidRPr="007B249F">
                <w:rPr>
                  <w:rStyle w:val="Hyperlink"/>
                  <w:rFonts w:ascii="Times New Roman" w:hAnsi="Times New Roman" w:cs="Times New Roman"/>
                </w:rPr>
                <w:t>chinhvcse02585@fpt.edu.vn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AF6B3C">
            <w:pPr>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18502F46" w:rsidR="004D0D78" w:rsidRPr="00CF3758" w:rsidRDefault="00D77317" w:rsidP="00AF6B3C">
            <w:pPr>
              <w:rPr>
                <w:rFonts w:ascii="Times New Roman" w:hAnsi="Times New Roman" w:cs="Times New Roman"/>
              </w:rPr>
            </w:pPr>
            <w:hyperlink r:id="rId197" w:history="1">
              <w:r w:rsidR="00850F16" w:rsidRPr="007B249F">
                <w:rPr>
                  <w:rStyle w:val="Hyperlink"/>
                  <w:rFonts w:ascii="Times New Roman" w:hAnsi="Times New Roman" w:cs="Times New Roman"/>
                </w:rPr>
                <w:t>huynmse02723@fpt.edu.vn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AF6B3C">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AF6B3C">
            <w:pPr>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69DC2273" w:rsidR="004D0D78" w:rsidRPr="00CF3758" w:rsidRDefault="00D77317" w:rsidP="00AF6B3C">
            <w:pPr>
              <w:rPr>
                <w:rFonts w:ascii="Times New Roman" w:hAnsi="Times New Roman" w:cs="Times New Roman"/>
              </w:rPr>
            </w:pPr>
            <w:hyperlink r:id="rId198" w:history="1">
              <w:r w:rsidR="00850F16" w:rsidRPr="007B249F">
                <w:rPr>
                  <w:rStyle w:val="Hyperlink"/>
                  <w:rFonts w:ascii="Times New Roman" w:hAnsi="Times New Roman" w:cs="Times New Roman"/>
                </w:rPr>
                <w:t>trungvnse02967@fpt.edu.vn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AF6B3C">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AF6B3C">
            <w:pPr>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4FA9A435" w:rsidR="004D0D78" w:rsidRPr="00CF3758" w:rsidRDefault="00D77317" w:rsidP="00AF6B3C">
            <w:pPr>
              <w:rPr>
                <w:rFonts w:ascii="Times New Roman" w:hAnsi="Times New Roman" w:cs="Times New Roman"/>
              </w:rPr>
            </w:pPr>
            <w:hyperlink r:id="rId199" w:history="1">
              <w:r w:rsidR="00656ABD" w:rsidRPr="007B249F">
                <w:rPr>
                  <w:rStyle w:val="Hyperlink"/>
                  <w:rFonts w:ascii="Times New Roman" w:hAnsi="Times New Roman" w:cs="Times New Roman"/>
                </w:rPr>
                <w:t>anhddse02700@fpt.edu.vn</w:t>
              </w:r>
            </w:hyperlink>
          </w:p>
        </w:tc>
      </w:tr>
      <w:tr w:rsidR="004D0D78" w:rsidRPr="007A3C8A" w14:paraId="0388E500" w14:textId="77777777" w:rsidTr="00AF6B3C">
        <w:trPr>
          <w:trHeight w:val="361"/>
          <w:jc w:val="center"/>
        </w:trPr>
        <w:tc>
          <w:tcPr>
            <w:tcW w:w="377" w:type="dxa"/>
            <w:shd w:val="clear" w:color="auto" w:fill="92D050"/>
          </w:tcPr>
          <w:p w14:paraId="2C138748" w14:textId="77777777" w:rsidR="004D0D78" w:rsidRPr="00CF3758" w:rsidRDefault="004D0D78" w:rsidP="00AF6B3C">
            <w:pPr>
              <w:rPr>
                <w:rFonts w:ascii="Times New Roman" w:hAnsi="Times New Roman" w:cs="Times New Roman"/>
                <w:b/>
              </w:rPr>
            </w:pPr>
            <w:r>
              <w:rPr>
                <w:rFonts w:ascii="Times New Roman" w:hAnsi="Times New Roman" w:cs="Times New Roman"/>
                <w:b/>
              </w:rPr>
              <w:lastRenderedPageBreak/>
              <w:t>6</w:t>
            </w:r>
          </w:p>
        </w:tc>
        <w:tc>
          <w:tcPr>
            <w:tcW w:w="1969" w:type="dxa"/>
            <w:shd w:val="clear" w:color="auto" w:fill="92D050"/>
          </w:tcPr>
          <w:p w14:paraId="043999B8"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AF6B3C">
            <w:pPr>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6D85609C" w:rsidR="004D0D78" w:rsidRPr="00CF3758" w:rsidRDefault="00D77317" w:rsidP="00AF6B3C">
            <w:pPr>
              <w:rPr>
                <w:rFonts w:ascii="Times New Roman" w:hAnsi="Times New Roman" w:cs="Times New Roman"/>
              </w:rPr>
            </w:pPr>
            <w:hyperlink r:id="rId200" w:history="1">
              <w:r w:rsidR="00656ABD" w:rsidRPr="007B249F">
                <w:rPr>
                  <w:rStyle w:val="Hyperlink"/>
                  <w:rFonts w:ascii="Times New Roman" w:hAnsi="Times New Roman" w:cs="Times New Roman"/>
                </w:rPr>
                <w:t>maictpse02908@fpt.edu.vn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AF6B3C">
            <w:pPr>
              <w:rPr>
                <w:rFonts w:ascii="Times New Roman" w:hAnsi="Times New Roman" w:cs="Times New Roman"/>
              </w:rPr>
            </w:pPr>
            <w:r>
              <w:rPr>
                <w:rFonts w:ascii="Times New Roman" w:hAnsi="Times New Roman" w:cs="Times New Roman"/>
              </w:rPr>
              <w:t xml:space="preserve">Develop a system which will provide to users functionality to </w:t>
            </w:r>
            <w:ins w:id="1610" w:author="Comparison" w:date="2015-12-12T20:38:00Z">
              <w:r>
                <w:rPr>
                  <w:rFonts w:ascii="Times New Roman" w:hAnsi="Times New Roman" w:cs="Times New Roman"/>
                </w:rPr>
                <w:t>collect funding for their project and back to get the amazing products from creative projects.</w:t>
              </w:r>
            </w:ins>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AF6B3C">
        <w:trPr>
          <w:jc w:val="center"/>
        </w:trPr>
        <w:tc>
          <w:tcPr>
            <w:tcW w:w="2346" w:type="dxa"/>
            <w:gridSpan w:val="2"/>
            <w:shd w:val="clear" w:color="auto" w:fill="92D050"/>
          </w:tcPr>
          <w:p w14:paraId="3D81EBE7"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D77317" w:rsidP="00AF6B3C">
            <w:pPr>
              <w:rPr>
                <w:rFonts w:ascii="Times New Roman" w:hAnsi="Times New Roman" w:cs="Times New Roman"/>
              </w:rPr>
            </w:pPr>
            <w:hyperlink r:id="rId201"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AF6B3C">
            <w:pPr>
              <w:rPr>
                <w:rFonts w:ascii="Times New Roman" w:hAnsi="Times New Roman" w:cs="Times New Roman"/>
                <w:b/>
              </w:rPr>
            </w:pPr>
          </w:p>
        </w:tc>
        <w:tc>
          <w:tcPr>
            <w:tcW w:w="2863" w:type="dxa"/>
            <w:gridSpan w:val="2"/>
          </w:tcPr>
          <w:p w14:paraId="517E0163"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D63362">
            <w:pPr>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2395E20D"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c>
          <w:tcPr>
            <w:tcW w:w="3042" w:type="dxa"/>
          </w:tcPr>
          <w:p w14:paraId="129BBA4F" w14:textId="54B27DC1"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D63362">
            <w:pPr>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3465BD8A" w:rsidR="00D63362" w:rsidRPr="00CF3758" w:rsidRDefault="00D63362" w:rsidP="00D63362">
            <w:pPr>
              <w:jc w:val="right"/>
              <w:rPr>
                <w:rFonts w:ascii="Times New Roman" w:hAnsi="Times New Roman" w:cs="Times New Roman"/>
              </w:rPr>
            </w:pPr>
            <w:r>
              <w:rPr>
                <w:rFonts w:ascii="Times New Roman" w:hAnsi="Times New Roman" w:cs="Times New Roman"/>
              </w:rPr>
              <w:t>25/12/2014</w:t>
            </w:r>
          </w:p>
        </w:tc>
        <w:tc>
          <w:tcPr>
            <w:tcW w:w="3042" w:type="dxa"/>
          </w:tcPr>
          <w:p w14:paraId="30BFB8F6" w14:textId="3073590F" w:rsidR="00D63362" w:rsidRPr="00CF3758" w:rsidRDefault="00D63362" w:rsidP="00D63362">
            <w:pPr>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D63362">
            <w:pPr>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D63362">
            <w:pPr>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D63362">
            <w:pPr>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D63362">
            <w:pPr>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457238BF"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80</w:t>
            </w:r>
          </w:p>
        </w:tc>
        <w:tc>
          <w:tcPr>
            <w:tcW w:w="3042" w:type="dxa"/>
          </w:tcPr>
          <w:p w14:paraId="28E2822C" w14:textId="456155E1"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78</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D63362">
            <w:pPr>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54BF84FD"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01455C8"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468</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D63362">
            <w:pPr>
              <w:rPr>
                <w:rFonts w:ascii="Times New Roman" w:hAnsi="Times New Roman" w:cs="Times New Roman"/>
                <w:b/>
              </w:rPr>
            </w:pPr>
            <w:r>
              <w:rPr>
                <w:rFonts w:ascii="Times New Roman" w:hAnsi="Times New Roman" w:cs="Times New Roman"/>
                <w:b/>
              </w:rPr>
              <w:t>Test cases</w:t>
            </w:r>
          </w:p>
        </w:tc>
        <w:tc>
          <w:tcPr>
            <w:tcW w:w="2863" w:type="dxa"/>
            <w:gridSpan w:val="2"/>
          </w:tcPr>
          <w:p w14:paraId="23208BA6" w14:textId="2973B014"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0E5DC787"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1468</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D63362">
            <w:pPr>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D63362">
            <w:pPr>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D63362">
            <w:pPr>
              <w:jc w:val="right"/>
              <w:rPr>
                <w:rFonts w:ascii="Times New Roman" w:hAnsi="Times New Roman" w:cs="Times New Roman"/>
              </w:rPr>
            </w:pPr>
            <w:r>
              <w:rPr>
                <w:rFonts w:ascii="Times New Roman" w:hAnsi="Times New Roman" w:cs="Times New Roman"/>
              </w:rPr>
              <w:t>66</w:t>
            </w:r>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D63362">
            <w:pPr>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D63362">
            <w:pPr>
              <w:jc w:val="right"/>
              <w:rPr>
                <w:rFonts w:ascii="Times New Roman" w:hAnsi="Times New Roman" w:cs="Times New Roman"/>
              </w:rPr>
            </w:pPr>
            <w:r>
              <w:rPr>
                <w:rFonts w:ascii="Times New Roman" w:hAnsi="Times New Roman" w:cs="Times New Roman"/>
              </w:rPr>
              <w:t>~ 3000 pages</w:t>
            </w:r>
          </w:p>
        </w:tc>
        <w:tc>
          <w:tcPr>
            <w:tcW w:w="3042" w:type="dxa"/>
          </w:tcPr>
          <w:p w14:paraId="67F46E7B" w14:textId="3AC4BAA0" w:rsidR="00D63362" w:rsidRPr="00AE3542" w:rsidRDefault="00D63362" w:rsidP="00D63362">
            <w:pPr>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7DC7D620" w:rsidR="00D63362" w:rsidRPr="00CF3758" w:rsidRDefault="00D63362" w:rsidP="00D63362">
            <w:pPr>
              <w:rPr>
                <w:rFonts w:ascii="Times New Roman" w:hAnsi="Times New Roman" w:cs="Times New Roman"/>
                <w:b/>
              </w:rPr>
            </w:pPr>
            <w:r>
              <w:rPr>
                <w:rFonts w:ascii="Times New Roman" w:hAnsi="Times New Roman" w:cs="Times New Roman"/>
                <w:b/>
              </w:rPr>
              <w:t>Lines of code (C#)</w:t>
            </w:r>
          </w:p>
        </w:tc>
        <w:tc>
          <w:tcPr>
            <w:tcW w:w="2863" w:type="dxa"/>
            <w:gridSpan w:val="2"/>
          </w:tcPr>
          <w:p w14:paraId="0376A125" w14:textId="766E736C"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7910CD99" w14:textId="1B4E9B19" w:rsidR="00D63362" w:rsidRPr="00AE3542" w:rsidRDefault="00D63362" w:rsidP="00D63362">
            <w:pPr>
              <w:jc w:val="right"/>
              <w:rPr>
                <w:rFonts w:ascii="Times New Roman" w:hAnsi="Times New Roman" w:cs="Times New Roman"/>
              </w:rPr>
            </w:pPr>
            <w:r>
              <w:rPr>
                <w:rFonts w:ascii="Times New Roman" w:hAnsi="Times New Roman" w:cs="Times New Roman"/>
              </w:rPr>
              <w:t>~ 15000</w:t>
            </w:r>
          </w:p>
        </w:tc>
      </w:tr>
      <w:tr w:rsidR="00D63362" w:rsidRPr="007A3C8A" w14:paraId="22C142AE" w14:textId="77777777" w:rsidTr="00AF6B3C">
        <w:trPr>
          <w:jc w:val="center"/>
        </w:trPr>
        <w:tc>
          <w:tcPr>
            <w:tcW w:w="2346" w:type="dxa"/>
            <w:gridSpan w:val="2"/>
            <w:shd w:val="clear" w:color="auto" w:fill="92D050"/>
          </w:tcPr>
          <w:p w14:paraId="4C049C8C" w14:textId="0AA88375" w:rsidR="00D63362" w:rsidRPr="00CF3758" w:rsidRDefault="00D63362" w:rsidP="00D63362">
            <w:pPr>
              <w:rPr>
                <w:rFonts w:ascii="Times New Roman" w:hAnsi="Times New Roman" w:cs="Times New Roman"/>
                <w:b/>
              </w:rPr>
            </w:pPr>
            <w:r>
              <w:rPr>
                <w:rFonts w:ascii="Times New Roman" w:hAnsi="Times New Roman" w:cs="Times New Roman"/>
                <w:b/>
              </w:rPr>
              <w:t>Lines of code (HTML)</w:t>
            </w:r>
          </w:p>
        </w:tc>
        <w:tc>
          <w:tcPr>
            <w:tcW w:w="2863" w:type="dxa"/>
            <w:gridSpan w:val="2"/>
          </w:tcPr>
          <w:p w14:paraId="67F69514" w14:textId="63F0AE6B" w:rsidR="00D63362" w:rsidRPr="00AE3542" w:rsidRDefault="00D63362" w:rsidP="00D63362">
            <w:pPr>
              <w:jc w:val="right"/>
              <w:rPr>
                <w:rFonts w:ascii="Times New Roman" w:hAnsi="Times New Roman" w:cs="Times New Roman"/>
              </w:rPr>
            </w:pPr>
            <w:r>
              <w:rPr>
                <w:rFonts w:ascii="Times New Roman" w:hAnsi="Times New Roman" w:cs="Times New Roman"/>
              </w:rPr>
              <w:t>~ 5000</w:t>
            </w:r>
          </w:p>
        </w:tc>
        <w:tc>
          <w:tcPr>
            <w:tcW w:w="3042" w:type="dxa"/>
          </w:tcPr>
          <w:p w14:paraId="79C20185" w14:textId="3E24304A"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r>
      <w:tr w:rsidR="00D63362" w:rsidRPr="007A3C8A" w14:paraId="19530582" w14:textId="77777777" w:rsidTr="00AF6B3C">
        <w:trPr>
          <w:jc w:val="center"/>
        </w:trPr>
        <w:tc>
          <w:tcPr>
            <w:tcW w:w="2346" w:type="dxa"/>
            <w:gridSpan w:val="2"/>
            <w:shd w:val="clear" w:color="auto" w:fill="92D050"/>
          </w:tcPr>
          <w:p w14:paraId="5D883ADA" w14:textId="691FF936" w:rsidR="00D63362" w:rsidRPr="00CF3758" w:rsidRDefault="00D63362" w:rsidP="00D63362">
            <w:pPr>
              <w:rPr>
                <w:rFonts w:ascii="Times New Roman" w:hAnsi="Times New Roman" w:cs="Times New Roman"/>
                <w:b/>
              </w:rPr>
            </w:pPr>
            <w:r>
              <w:rPr>
                <w:rFonts w:ascii="Times New Roman" w:hAnsi="Times New Roman" w:cs="Times New Roman"/>
                <w:b/>
              </w:rPr>
              <w:t>Lines of code (AngularJS)</w:t>
            </w:r>
          </w:p>
        </w:tc>
        <w:tc>
          <w:tcPr>
            <w:tcW w:w="2863" w:type="dxa"/>
            <w:gridSpan w:val="2"/>
          </w:tcPr>
          <w:p w14:paraId="4E46B83A" w14:textId="0D4ED090"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0A166CA7" w14:textId="60830794" w:rsidR="00D63362" w:rsidRPr="00AE3542" w:rsidRDefault="00D63362" w:rsidP="00D63362">
            <w:pPr>
              <w:jc w:val="right"/>
              <w:rPr>
                <w:rFonts w:ascii="Times New Roman" w:hAnsi="Times New Roman" w:cs="Times New Roman"/>
              </w:rPr>
            </w:pPr>
            <w:r>
              <w:rPr>
                <w:rFonts w:ascii="Times New Roman" w:hAnsi="Times New Roman" w:cs="Times New Roman"/>
              </w:rPr>
              <w:t>~ 13000</w:t>
            </w:r>
          </w:p>
        </w:tc>
      </w:tr>
      <w:tr w:rsidR="00D63362" w:rsidRPr="007A3C8A" w14:paraId="792B7869" w14:textId="77777777" w:rsidTr="00AF6B3C">
        <w:trPr>
          <w:jc w:val="center"/>
        </w:trPr>
        <w:tc>
          <w:tcPr>
            <w:tcW w:w="2346" w:type="dxa"/>
            <w:gridSpan w:val="2"/>
            <w:shd w:val="clear" w:color="auto" w:fill="92D050"/>
          </w:tcPr>
          <w:p w14:paraId="4D28B414" w14:textId="064EE25C" w:rsidR="00D63362" w:rsidRPr="00CF3758" w:rsidRDefault="00D63362" w:rsidP="00D63362">
            <w:pPr>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2D9138C3" w14:textId="6799A2F8" w:rsidR="00D63362" w:rsidRPr="00AE3542" w:rsidRDefault="00D63362" w:rsidP="00D63362">
            <w:pPr>
              <w:jc w:val="right"/>
              <w:rPr>
                <w:rFonts w:ascii="Times New Roman" w:hAnsi="Times New Roman" w:cs="Times New Roman"/>
              </w:rPr>
            </w:pPr>
            <w:r>
              <w:rPr>
                <w:rFonts w:ascii="Times New Roman" w:hAnsi="Times New Roman" w:cs="Times New Roman"/>
              </w:rPr>
              <w:t>~ 25000</w:t>
            </w:r>
          </w:p>
        </w:tc>
        <w:tc>
          <w:tcPr>
            <w:tcW w:w="3042" w:type="dxa"/>
          </w:tcPr>
          <w:p w14:paraId="373B4DFB" w14:textId="0C0DE581" w:rsidR="00D63362" w:rsidRPr="00AE3542" w:rsidRDefault="00D63362" w:rsidP="00D63362">
            <w:pPr>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4D0D78">
      <w:pPr>
        <w:pStyle w:val="Table7-1"/>
      </w:pPr>
      <w:r>
        <w:t>Project summary</w:t>
      </w:r>
    </w:p>
    <w:p w14:paraId="03CB4170" w14:textId="77777777" w:rsidR="00575123" w:rsidRDefault="00575123" w:rsidP="00575123">
      <w:pPr>
        <w:pStyle w:val="Table7-1"/>
        <w:numPr>
          <w:ilvl w:val="0"/>
          <w:numId w:val="0"/>
        </w:numPr>
        <w:jc w:val="left"/>
        <w:rPr>
          <w:b w:val="0"/>
        </w:rPr>
      </w:pPr>
      <w:r>
        <w:rPr>
          <w:b w:val="0"/>
        </w:rPr>
        <w:t>Knowledge:</w:t>
      </w:r>
    </w:p>
    <w:p w14:paraId="5F621F4E" w14:textId="77777777" w:rsidR="00575123" w:rsidRDefault="00575123" w:rsidP="00D77317">
      <w:pPr>
        <w:pStyle w:val="ListParagraph"/>
        <w:numPr>
          <w:ilvl w:val="0"/>
          <w:numId w:val="211"/>
        </w:numPr>
        <w:pPrChange w:id="1611" w:author="Ngọc Mạnh Lưu" w:date="2015-12-13T23:56:00Z">
          <w:pPr>
            <w:pStyle w:val="ListParagraph"/>
            <w:numPr>
              <w:numId w:val="218"/>
            </w:numPr>
            <w:ind w:left="360" w:hanging="360"/>
          </w:pPr>
        </w:pPrChange>
      </w:pPr>
      <w:r>
        <w:rPr>
          <w:iCs w:val="0"/>
        </w:rPr>
        <w:t>Work process of FPT Software to develop a project.</w:t>
      </w:r>
    </w:p>
    <w:p w14:paraId="5257E11B" w14:textId="77777777" w:rsidR="00575123" w:rsidRDefault="00575123" w:rsidP="00D77317">
      <w:pPr>
        <w:pStyle w:val="ListParagraph"/>
        <w:numPr>
          <w:ilvl w:val="0"/>
          <w:numId w:val="211"/>
        </w:numPr>
        <w:pPrChange w:id="1612" w:author="Ngọc Mạnh Lưu" w:date="2015-12-13T23:56:00Z">
          <w:pPr>
            <w:pStyle w:val="ListParagraph"/>
            <w:numPr>
              <w:numId w:val="218"/>
            </w:numPr>
            <w:ind w:left="360" w:hanging="360"/>
          </w:pPr>
        </w:pPrChange>
      </w:pPr>
      <w:r>
        <w:t>Putting the learned knowledge into practice.</w:t>
      </w:r>
    </w:p>
    <w:p w14:paraId="1063A69F" w14:textId="77777777" w:rsidR="00575123" w:rsidRDefault="00575123" w:rsidP="00D77317">
      <w:pPr>
        <w:pStyle w:val="ListParagraph"/>
        <w:numPr>
          <w:ilvl w:val="0"/>
          <w:numId w:val="211"/>
        </w:numPr>
        <w:pPrChange w:id="1613" w:author="Ngọc Mạnh Lưu" w:date="2015-12-13T23:56:00Z">
          <w:pPr>
            <w:pStyle w:val="ListParagraph"/>
            <w:numPr>
              <w:numId w:val="218"/>
            </w:numPr>
            <w:ind w:left="360" w:hanging="360"/>
          </w:pPr>
        </w:pPrChange>
      </w:pPr>
      <w:r>
        <w:t>Improve skils: teamwork, leader-ship, research and self-study, plan and manage time.</w:t>
      </w:r>
    </w:p>
    <w:p w14:paraId="59FBE51F" w14:textId="77777777" w:rsidR="00575123" w:rsidRDefault="00575123" w:rsidP="00D77317">
      <w:pPr>
        <w:pStyle w:val="ListParagraph"/>
        <w:numPr>
          <w:ilvl w:val="0"/>
          <w:numId w:val="211"/>
        </w:numPr>
        <w:pPrChange w:id="1614" w:author="Ngọc Mạnh Lưu" w:date="2015-12-13T23:56:00Z">
          <w:pPr>
            <w:pStyle w:val="ListParagraph"/>
            <w:numPr>
              <w:numId w:val="218"/>
            </w:numPr>
            <w:ind w:left="360" w:hanging="360"/>
          </w:pPr>
        </w:pPrChange>
      </w:pPr>
      <w:r>
        <w:t>Technical: AngularJS (Single Page Appliction), Azure Web App, WebApi 2.0, ASP.Net MVC5.</w:t>
      </w:r>
    </w:p>
    <w:p w14:paraId="04758CC0" w14:textId="2F91BB6B" w:rsidR="00575123" w:rsidRDefault="00575123" w:rsidP="00D77317">
      <w:pPr>
        <w:pStyle w:val="ListParagraph"/>
        <w:numPr>
          <w:ilvl w:val="0"/>
          <w:numId w:val="211"/>
        </w:numPr>
        <w:pPrChange w:id="1615" w:author="Ngọc Mạnh Lưu" w:date="2015-12-13T23:56:00Z">
          <w:pPr>
            <w:pStyle w:val="ListParagraph"/>
            <w:numPr>
              <w:numId w:val="218"/>
            </w:numPr>
            <w:ind w:left="360" w:hanging="360"/>
          </w:pPr>
        </w:pPrChange>
      </w:pPr>
      <w:r>
        <w:t>Tools: Visual Studio, TortoiseGit, Enterprise Architect, Office tools.</w:t>
      </w:r>
    </w:p>
    <w:p w14:paraId="37612EC9" w14:textId="77777777" w:rsidR="004D0D78" w:rsidRDefault="004D0D78" w:rsidP="004D0D78">
      <w:pPr>
        <w:pStyle w:val="Heading2"/>
      </w:pPr>
      <w:bookmarkStart w:id="1616" w:name="_Toc437560643"/>
      <w:r>
        <w:t>Lesson Learnt</w:t>
      </w:r>
      <w:bookmarkEnd w:id="1616"/>
    </w:p>
    <w:p w14:paraId="659F93D0" w14:textId="7EE1B22E" w:rsidR="004D0D78" w:rsidRPr="00A14C41" w:rsidRDefault="004D0D78" w:rsidP="00D77317">
      <w:pPr>
        <w:pStyle w:val="ListParagraph"/>
        <w:numPr>
          <w:ilvl w:val="0"/>
          <w:numId w:val="209"/>
        </w:numPr>
        <w:pPrChange w:id="1617" w:author="Ngọc Mạnh Lưu" w:date="2015-12-13T23:56:00Z">
          <w:pPr>
            <w:pStyle w:val="ListParagraph"/>
            <w:numPr>
              <w:numId w:val="214"/>
            </w:numPr>
            <w:ind w:left="360" w:hanging="360"/>
          </w:pPr>
        </w:pPrChange>
      </w:pPr>
      <w:r>
        <w:br w:type="page"/>
      </w:r>
    </w:p>
    <w:p w14:paraId="35F683EE" w14:textId="77777777" w:rsidR="004D0D78" w:rsidRDefault="004D0D78" w:rsidP="004D0D78">
      <w:pPr>
        <w:pStyle w:val="Heading1"/>
      </w:pPr>
      <w:bookmarkStart w:id="1618" w:name="_Toc437560644"/>
      <w:r>
        <w:lastRenderedPageBreak/>
        <w:t>REFERENCES</w:t>
      </w:r>
      <w:bookmarkEnd w:id="1618"/>
    </w:p>
    <w:p w14:paraId="4D30147B" w14:textId="77777777" w:rsidR="004D0D78" w:rsidRPr="00E05B3B" w:rsidRDefault="004D0D78" w:rsidP="00D77317">
      <w:pPr>
        <w:pStyle w:val="ListParagraph"/>
        <w:numPr>
          <w:ilvl w:val="0"/>
          <w:numId w:val="210"/>
        </w:numPr>
        <w:spacing w:before="0" w:after="200"/>
        <w:jc w:val="left"/>
        <w:rPr>
          <w:color w:val="000000"/>
        </w:rPr>
        <w:pPrChange w:id="1619" w:author="Ngọc Mạnh Lưu" w:date="2015-12-13T23:56:00Z">
          <w:pPr>
            <w:pStyle w:val="ListParagraph"/>
            <w:numPr>
              <w:numId w:val="215"/>
            </w:numPr>
            <w:spacing w:before="0" w:after="200"/>
            <w:ind w:left="360" w:hanging="360"/>
            <w:jc w:val="left"/>
          </w:pPr>
        </w:pPrChange>
      </w:pPr>
      <w:r w:rsidRPr="00E05B3B">
        <w:rPr>
          <w:color w:val="000000"/>
        </w:rPr>
        <w:t xml:space="preserve">Kickstarter  </w:t>
      </w:r>
    </w:p>
    <w:p w14:paraId="488E966A" w14:textId="77777777" w:rsidR="004D0D78" w:rsidRPr="00E05B3B" w:rsidRDefault="00D77317" w:rsidP="004D0D78">
      <w:pPr>
        <w:pStyle w:val="ListParagraph"/>
        <w:spacing w:before="0" w:after="200"/>
        <w:ind w:left="0"/>
        <w:jc w:val="left"/>
        <w:rPr>
          <w:color w:val="000000"/>
        </w:rPr>
      </w:pPr>
      <w:hyperlink r:id="rId202" w:history="1">
        <w:r w:rsidR="004D0D78" w:rsidRPr="00E05B3B">
          <w:rPr>
            <w:rStyle w:val="Hyperlink"/>
          </w:rPr>
          <w:t>https://www.kickstarter.com/</w:t>
        </w:r>
      </w:hyperlink>
    </w:p>
    <w:p w14:paraId="212D3148" w14:textId="77777777" w:rsidR="004D0D78" w:rsidRPr="00E05B3B" w:rsidRDefault="004D0D78" w:rsidP="00D77317">
      <w:pPr>
        <w:pStyle w:val="ListParagraph"/>
        <w:numPr>
          <w:ilvl w:val="0"/>
          <w:numId w:val="210"/>
        </w:numPr>
        <w:spacing w:before="0" w:after="200"/>
        <w:jc w:val="left"/>
        <w:rPr>
          <w:color w:val="000000"/>
        </w:rPr>
        <w:pPrChange w:id="1620" w:author="Ngọc Mạnh Lưu" w:date="2015-12-13T23:56:00Z">
          <w:pPr>
            <w:pStyle w:val="ListParagraph"/>
            <w:numPr>
              <w:numId w:val="215"/>
            </w:numPr>
            <w:spacing w:before="0" w:after="200"/>
            <w:ind w:left="360" w:hanging="360"/>
            <w:jc w:val="left"/>
          </w:pPr>
        </w:pPrChange>
      </w:pPr>
      <w:r w:rsidRPr="00E05B3B">
        <w:rPr>
          <w:color w:val="000000"/>
        </w:rPr>
        <w:t xml:space="preserve">Comicola </w:t>
      </w:r>
    </w:p>
    <w:p w14:paraId="5DC869A7" w14:textId="77777777" w:rsidR="004D0D78" w:rsidRPr="00E05B3B" w:rsidRDefault="00D77317" w:rsidP="004D0D78">
      <w:pPr>
        <w:pStyle w:val="ListParagraph"/>
        <w:spacing w:before="0" w:after="200"/>
        <w:ind w:left="0"/>
        <w:jc w:val="left"/>
        <w:rPr>
          <w:rStyle w:val="Hyperlink"/>
          <w:color w:val="000000"/>
          <w:u w:val="none"/>
        </w:rPr>
      </w:pPr>
      <w:hyperlink r:id="rId203" w:history="1">
        <w:r w:rsidR="004D0D78" w:rsidRPr="00E05B3B">
          <w:rPr>
            <w:rStyle w:val="Hyperlink"/>
          </w:rPr>
          <w:t>https://www.comicola.com/</w:t>
        </w:r>
      </w:hyperlink>
    </w:p>
    <w:p w14:paraId="6C8A04FB" w14:textId="77777777" w:rsidR="004D0D78" w:rsidRPr="00E05B3B" w:rsidRDefault="004D0D78" w:rsidP="00D77317">
      <w:pPr>
        <w:pStyle w:val="ListParagraph"/>
        <w:numPr>
          <w:ilvl w:val="0"/>
          <w:numId w:val="210"/>
        </w:numPr>
        <w:spacing w:before="0" w:after="200"/>
        <w:jc w:val="left"/>
        <w:rPr>
          <w:color w:val="000000"/>
        </w:rPr>
        <w:pPrChange w:id="1621" w:author="Ngọc Mạnh Lưu" w:date="2015-12-13T23:56:00Z">
          <w:pPr>
            <w:pStyle w:val="ListParagraph"/>
            <w:numPr>
              <w:numId w:val="215"/>
            </w:numPr>
            <w:spacing w:before="0" w:after="200"/>
            <w:ind w:left="360" w:hanging="360"/>
            <w:jc w:val="left"/>
          </w:pPr>
        </w:pPrChange>
      </w:pPr>
      <w:r w:rsidRPr="00E05B3B">
        <w:rPr>
          <w:color w:val="000000"/>
        </w:rPr>
        <w:t>Indiegogo</w:t>
      </w:r>
    </w:p>
    <w:p w14:paraId="05EDFECF" w14:textId="77777777" w:rsidR="004D0D78" w:rsidRPr="00E05B3B" w:rsidRDefault="00D77317" w:rsidP="004D0D78">
      <w:pPr>
        <w:pStyle w:val="ListParagraph"/>
        <w:spacing w:before="0" w:after="200"/>
        <w:ind w:left="0"/>
        <w:jc w:val="left"/>
        <w:rPr>
          <w:rStyle w:val="Hyperlink"/>
          <w:color w:val="000000"/>
          <w:u w:val="none"/>
        </w:rPr>
      </w:pPr>
      <w:hyperlink r:id="rId204" w:history="1">
        <w:r w:rsidR="004D0D78" w:rsidRPr="00E05B3B">
          <w:rPr>
            <w:rStyle w:val="Hyperlink"/>
          </w:rPr>
          <w:t>https://www.indiegogo.com/</w:t>
        </w:r>
      </w:hyperlink>
    </w:p>
    <w:p w14:paraId="1654F4CA" w14:textId="77777777" w:rsidR="004D0D78" w:rsidRPr="00E05B3B" w:rsidRDefault="004D0D78" w:rsidP="00D77317">
      <w:pPr>
        <w:pStyle w:val="ListParagraph"/>
        <w:numPr>
          <w:ilvl w:val="0"/>
          <w:numId w:val="210"/>
        </w:numPr>
        <w:spacing w:before="0" w:after="200"/>
        <w:jc w:val="left"/>
        <w:rPr>
          <w:color w:val="0563C1" w:themeColor="hyperlink"/>
          <w:u w:val="single"/>
        </w:rPr>
        <w:pPrChange w:id="1622" w:author="Ngọc Mạnh Lưu" w:date="2015-12-13T23:56:00Z">
          <w:pPr>
            <w:pStyle w:val="ListParagraph"/>
            <w:numPr>
              <w:numId w:val="215"/>
            </w:numPr>
            <w:spacing w:before="0" w:after="200"/>
            <w:ind w:left="360" w:hanging="360"/>
            <w:jc w:val="left"/>
          </w:pPr>
        </w:pPrChange>
      </w:pPr>
      <w:r w:rsidRPr="00E05B3B">
        <w:rPr>
          <w:color w:val="000000"/>
        </w:rPr>
        <w:t>Wikipedia, 2012, IBM Rational Unified Process, viewed 30 September 2013</w:t>
      </w:r>
    </w:p>
    <w:p w14:paraId="543F9597" w14:textId="77777777" w:rsidR="004D0D78" w:rsidRPr="00E05B3B" w:rsidRDefault="00D77317" w:rsidP="004D0D78">
      <w:pPr>
        <w:pStyle w:val="ListParagraph"/>
        <w:spacing w:before="0" w:after="200"/>
        <w:ind w:left="0"/>
        <w:jc w:val="left"/>
        <w:rPr>
          <w:rStyle w:val="Hyperlink"/>
        </w:rPr>
      </w:pPr>
      <w:hyperlink r:id="rId205" w:history="1">
        <w:r w:rsidR="004D0D78" w:rsidRPr="00E05B3B">
          <w:rPr>
            <w:rStyle w:val="Hyperlink"/>
          </w:rPr>
          <w:t>http://en.wikipedia.org/wiki/IBM_Rational_Unified_Process</w:t>
        </w:r>
      </w:hyperlink>
    </w:p>
    <w:p w14:paraId="265AA224" w14:textId="77777777" w:rsidR="004D0D78" w:rsidRPr="00E05B3B" w:rsidRDefault="004D0D78" w:rsidP="00D77317">
      <w:pPr>
        <w:pStyle w:val="ListParagraph"/>
        <w:numPr>
          <w:ilvl w:val="0"/>
          <w:numId w:val="210"/>
        </w:numPr>
        <w:spacing w:before="0" w:after="200"/>
        <w:jc w:val="left"/>
        <w:rPr>
          <w:color w:val="000000"/>
        </w:rPr>
        <w:pPrChange w:id="1623" w:author="Ngọc Mạnh Lưu" w:date="2015-12-13T23:56:00Z">
          <w:pPr>
            <w:pStyle w:val="ListParagraph"/>
            <w:numPr>
              <w:numId w:val="215"/>
            </w:numPr>
            <w:spacing w:before="0" w:after="200"/>
            <w:ind w:left="360" w:hanging="360"/>
            <w:jc w:val="left"/>
          </w:pPr>
        </w:pPrChange>
      </w:pPr>
      <w:r w:rsidRPr="00E05B3B">
        <w:rPr>
          <w:color w:val="000000"/>
        </w:rPr>
        <w:t>AngularJS Overview</w:t>
      </w:r>
    </w:p>
    <w:p w14:paraId="7E0B0236" w14:textId="77777777" w:rsidR="004D0D78" w:rsidRPr="00E05B3B" w:rsidRDefault="00D77317" w:rsidP="004D0D78">
      <w:pPr>
        <w:pStyle w:val="ListParagraph"/>
        <w:spacing w:before="0" w:after="200"/>
        <w:ind w:left="0"/>
        <w:jc w:val="left"/>
        <w:rPr>
          <w:rStyle w:val="Hyperlink"/>
          <w:color w:val="000000"/>
          <w:u w:val="none"/>
        </w:rPr>
      </w:pPr>
      <w:hyperlink r:id="rId206" w:history="1">
        <w:r w:rsidR="004D0D78" w:rsidRPr="00E05B3B">
          <w:rPr>
            <w:rStyle w:val="Hyperlink"/>
          </w:rPr>
          <w:t>http://www.tutorialspoint.com/angularjs/angularjs_overview.html</w:t>
        </w:r>
      </w:hyperlink>
    </w:p>
    <w:p w14:paraId="0760C83C" w14:textId="77777777" w:rsidR="004D0D78" w:rsidRPr="00E05B3B" w:rsidRDefault="004D0D78" w:rsidP="00D77317">
      <w:pPr>
        <w:pStyle w:val="ListParagraph"/>
        <w:numPr>
          <w:ilvl w:val="0"/>
          <w:numId w:val="210"/>
        </w:numPr>
        <w:spacing w:before="0" w:after="200"/>
        <w:jc w:val="left"/>
        <w:rPr>
          <w:color w:val="000000"/>
        </w:rPr>
        <w:pPrChange w:id="1624" w:author="Ngọc Mạnh Lưu" w:date="2015-12-13T23:56:00Z">
          <w:pPr>
            <w:pStyle w:val="ListParagraph"/>
            <w:numPr>
              <w:numId w:val="215"/>
            </w:numPr>
            <w:spacing w:before="0" w:after="200"/>
            <w:ind w:left="360" w:hanging="360"/>
            <w:jc w:val="left"/>
          </w:pPr>
        </w:pPrChange>
      </w:pPr>
      <w:r w:rsidRPr="00E05B3B">
        <w:rPr>
          <w:color w:val="000000"/>
        </w:rPr>
        <w:t>Capstone Project Report Teamplate – FPT University, Ha Noi, Viet Nam.</w:t>
      </w:r>
    </w:p>
    <w:p w14:paraId="26EE4797" w14:textId="77777777" w:rsidR="004D0D78" w:rsidRPr="00E05B3B" w:rsidRDefault="004D0D78" w:rsidP="00D77317">
      <w:pPr>
        <w:pStyle w:val="ListParagraph"/>
        <w:numPr>
          <w:ilvl w:val="0"/>
          <w:numId w:val="210"/>
        </w:numPr>
        <w:spacing w:before="0" w:after="200"/>
        <w:jc w:val="left"/>
        <w:rPr>
          <w:color w:val="000000"/>
        </w:rPr>
        <w:pPrChange w:id="1625" w:author="Ngọc Mạnh Lưu" w:date="2015-12-13T23:56:00Z">
          <w:pPr>
            <w:pStyle w:val="ListParagraph"/>
            <w:numPr>
              <w:numId w:val="215"/>
            </w:numPr>
            <w:spacing w:before="0" w:after="200"/>
            <w:ind w:left="360" w:hanging="360"/>
            <w:jc w:val="left"/>
          </w:pPr>
        </w:pPrChange>
      </w:pPr>
      <w:r w:rsidRPr="00E05B3B">
        <w:rPr>
          <w:color w:val="000000"/>
        </w:rPr>
        <w:t xml:space="preserve">Report document guidelines (2013) – FPT University, Ha Noi, </w:t>
      </w:r>
      <w:proofErr w:type="gramStart"/>
      <w:r w:rsidRPr="00E05B3B">
        <w:rPr>
          <w:color w:val="000000"/>
        </w:rPr>
        <w:t>Viet</w:t>
      </w:r>
      <w:proofErr w:type="gramEnd"/>
      <w:r w:rsidRPr="00E05B3B">
        <w:rPr>
          <w:color w:val="000000"/>
        </w:rPr>
        <w:t xml:space="preserve"> Nam.</w:t>
      </w:r>
    </w:p>
    <w:p w14:paraId="1E3D42A0" w14:textId="77777777" w:rsidR="004D0D78" w:rsidRPr="00E05B3B" w:rsidRDefault="004D0D78" w:rsidP="00D77317">
      <w:pPr>
        <w:pStyle w:val="ListParagraph"/>
        <w:numPr>
          <w:ilvl w:val="0"/>
          <w:numId w:val="210"/>
        </w:numPr>
        <w:spacing w:before="0" w:after="200"/>
        <w:jc w:val="left"/>
        <w:rPr>
          <w:color w:val="000000"/>
        </w:rPr>
        <w:pPrChange w:id="1626" w:author="Ngọc Mạnh Lưu" w:date="2015-12-13T23:56:00Z">
          <w:pPr>
            <w:pStyle w:val="ListParagraph"/>
            <w:numPr>
              <w:numId w:val="215"/>
            </w:numPr>
            <w:spacing w:before="0" w:after="200"/>
            <w:ind w:left="360" w:hanging="360"/>
            <w:jc w:val="left"/>
          </w:pPr>
        </w:pPrChange>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D77317">
      <w:pPr>
        <w:pStyle w:val="ListParagraph"/>
        <w:numPr>
          <w:ilvl w:val="0"/>
          <w:numId w:val="210"/>
        </w:numPr>
        <w:spacing w:before="0" w:after="200"/>
        <w:jc w:val="left"/>
        <w:rPr>
          <w:color w:val="000000"/>
        </w:rPr>
        <w:pPrChange w:id="1627" w:author="Ngọc Mạnh Lưu" w:date="2015-12-13T23:56:00Z">
          <w:pPr>
            <w:pStyle w:val="ListParagraph"/>
            <w:numPr>
              <w:numId w:val="215"/>
            </w:numPr>
            <w:spacing w:before="0" w:after="200"/>
            <w:ind w:left="360" w:hanging="360"/>
            <w:jc w:val="left"/>
          </w:pPr>
        </w:pPrChange>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D77317">
      <w:pPr>
        <w:pStyle w:val="ListParagraph"/>
        <w:numPr>
          <w:ilvl w:val="0"/>
          <w:numId w:val="210"/>
        </w:numPr>
        <w:spacing w:after="200"/>
        <w:rPr>
          <w:color w:val="000000"/>
        </w:rPr>
        <w:pPrChange w:id="1628" w:author="Ngọc Mạnh Lưu" w:date="2015-12-13T23:56:00Z">
          <w:pPr>
            <w:pStyle w:val="ListParagraph"/>
            <w:numPr>
              <w:numId w:val="215"/>
            </w:numPr>
            <w:spacing w:after="200"/>
            <w:ind w:left="360" w:hanging="360"/>
          </w:pPr>
        </w:pPrChange>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D77317">
      <w:pPr>
        <w:pStyle w:val="ListParagraph"/>
        <w:numPr>
          <w:ilvl w:val="0"/>
          <w:numId w:val="210"/>
        </w:numPr>
        <w:spacing w:after="200"/>
        <w:rPr>
          <w:color w:val="000000"/>
        </w:rPr>
        <w:pPrChange w:id="1629" w:author="Ngọc Mạnh Lưu" w:date="2015-12-13T23:56:00Z">
          <w:pPr>
            <w:pStyle w:val="ListParagraph"/>
            <w:numPr>
              <w:numId w:val="215"/>
            </w:numPr>
            <w:spacing w:after="200"/>
            <w:ind w:left="360" w:hanging="360"/>
          </w:pPr>
        </w:pPrChange>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D77317">
      <w:pPr>
        <w:pStyle w:val="ListParagraph"/>
        <w:numPr>
          <w:ilvl w:val="0"/>
          <w:numId w:val="210"/>
        </w:numPr>
        <w:spacing w:after="200"/>
        <w:rPr>
          <w:color w:val="000000"/>
        </w:rPr>
        <w:pPrChange w:id="1630" w:author="Ngọc Mạnh Lưu" w:date="2015-12-13T23:56:00Z">
          <w:pPr>
            <w:pStyle w:val="ListParagraph"/>
            <w:numPr>
              <w:numId w:val="215"/>
            </w:numPr>
            <w:spacing w:after="200"/>
            <w:ind w:left="360" w:hanging="360"/>
          </w:pPr>
        </w:pPrChange>
      </w:pPr>
      <w:r w:rsidRPr="00E05B3B">
        <w:rPr>
          <w:color w:val="000000"/>
        </w:rPr>
        <w:t>The Unified Modeling Language diagram</w:t>
      </w:r>
    </w:p>
    <w:p w14:paraId="3B6DCFF1" w14:textId="3F96B04C" w:rsidR="00FF7B75" w:rsidRPr="004D0D78" w:rsidRDefault="00D77317" w:rsidP="004D0D78">
      <w:pPr>
        <w:pStyle w:val="ListParagraph"/>
        <w:spacing w:after="200"/>
        <w:ind w:left="0"/>
        <w:rPr>
          <w:color w:val="000000"/>
        </w:rPr>
      </w:pPr>
      <w:hyperlink r:id="rId207" w:history="1">
        <w:r w:rsidR="004D0D78" w:rsidRPr="00E05B3B">
          <w:rPr>
            <w:rStyle w:val="Hyperlink"/>
          </w:rPr>
          <w:t>http://www.uml-diagrams.org/</w:t>
        </w:r>
      </w:hyperlink>
    </w:p>
    <w:sectPr w:rsidR="00FF7B75" w:rsidRPr="004D0D78" w:rsidSect="00C457B2">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6A0961" w14:textId="77777777" w:rsidR="00D77317" w:rsidRDefault="00D77317" w:rsidP="00151EF5">
      <w:pPr>
        <w:spacing w:after="0" w:line="240" w:lineRule="auto"/>
      </w:pPr>
      <w:r>
        <w:separator/>
      </w:r>
    </w:p>
  </w:endnote>
  <w:endnote w:type="continuationSeparator" w:id="0">
    <w:p w14:paraId="2C643B65" w14:textId="77777777" w:rsidR="00D77317" w:rsidRDefault="00D77317"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AF6B3C" w:rsidRDefault="00AF6B3C" w:rsidP="008F1752">
        <w:pPr>
          <w:pStyle w:val="Footer"/>
          <w:jc w:val="center"/>
        </w:pPr>
        <w:r>
          <w:fldChar w:fldCharType="begin"/>
        </w:r>
        <w:r>
          <w:instrText xml:space="preserve"> PAGE   \* MERGEFORMAT </w:instrText>
        </w:r>
        <w:r>
          <w:fldChar w:fldCharType="separate"/>
        </w:r>
        <w:r w:rsidR="00125231">
          <w:rPr>
            <w:noProof/>
          </w:rPr>
          <w:t>192</w:t>
        </w:r>
        <w:r>
          <w:rPr>
            <w:noProof/>
          </w:rPr>
          <w:fldChar w:fldCharType="end"/>
        </w:r>
      </w:p>
    </w:sdtContent>
  </w:sdt>
  <w:p w14:paraId="5CCFCB55" w14:textId="77777777" w:rsidR="00AF6B3C" w:rsidRDefault="00AF6B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6DEBB1" w14:textId="77777777" w:rsidR="00D77317" w:rsidRDefault="00D77317" w:rsidP="00151EF5">
      <w:pPr>
        <w:spacing w:after="0" w:line="240" w:lineRule="auto"/>
      </w:pPr>
      <w:r>
        <w:separator/>
      </w:r>
    </w:p>
  </w:footnote>
  <w:footnote w:type="continuationSeparator" w:id="0">
    <w:p w14:paraId="156BEBCA" w14:textId="77777777" w:rsidR="00D77317" w:rsidRDefault="00D77317"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AF6B3C" w:rsidRDefault="00AF6B3C">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8"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6"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50"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2"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7"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5"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3"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0"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00"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1"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09"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21"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6"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29"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15:restartNumberingAfterBreak="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1"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3"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58"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9"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4"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4"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5"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6" w15:restartNumberingAfterBreak="0">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0"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1"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8"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15:restartNumberingAfterBreak="0">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92"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8"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99"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3"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11"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2"/>
  </w:num>
  <w:num w:numId="2">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8"/>
  </w:num>
  <w:num w:numId="4">
    <w:abstractNumId w:val="61"/>
  </w:num>
  <w:num w:numId="5">
    <w:abstractNumId w:val="157"/>
  </w:num>
  <w:num w:numId="6">
    <w:abstractNumId w:val="210"/>
  </w:num>
  <w:num w:numId="7">
    <w:abstractNumId w:val="191"/>
  </w:num>
  <w:num w:numId="8">
    <w:abstractNumId w:val="125"/>
  </w:num>
  <w:num w:numId="9">
    <w:abstractNumId w:val="49"/>
  </w:num>
  <w:num w:numId="10">
    <w:abstractNumId w:val="116"/>
  </w:num>
  <w:num w:numId="11">
    <w:abstractNumId w:val="80"/>
  </w:num>
  <w:num w:numId="12">
    <w:abstractNumId w:val="84"/>
  </w:num>
  <w:num w:numId="13">
    <w:abstractNumId w:val="70"/>
  </w:num>
  <w:num w:numId="14">
    <w:abstractNumId w:val="122"/>
  </w:num>
  <w:num w:numId="15">
    <w:abstractNumId w:val="203"/>
  </w:num>
  <w:num w:numId="16">
    <w:abstractNumId w:val="181"/>
  </w:num>
  <w:num w:numId="17">
    <w:abstractNumId w:val="110"/>
  </w:num>
  <w:num w:numId="18">
    <w:abstractNumId w:val="134"/>
  </w:num>
  <w:num w:numId="19">
    <w:abstractNumId w:val="97"/>
  </w:num>
  <w:num w:numId="20">
    <w:abstractNumId w:val="62"/>
  </w:num>
  <w:num w:numId="21">
    <w:abstractNumId w:val="135"/>
  </w:num>
  <w:num w:numId="22">
    <w:abstractNumId w:val="72"/>
  </w:num>
  <w:num w:numId="23">
    <w:abstractNumId w:val="171"/>
  </w:num>
  <w:num w:numId="24">
    <w:abstractNumId w:val="208"/>
  </w:num>
  <w:num w:numId="25">
    <w:abstractNumId w:val="182"/>
  </w:num>
  <w:num w:numId="26">
    <w:abstractNumId w:val="103"/>
  </w:num>
  <w:num w:numId="27">
    <w:abstractNumId w:val="180"/>
  </w:num>
  <w:num w:numId="28">
    <w:abstractNumId w:val="76"/>
  </w:num>
  <w:num w:numId="29">
    <w:abstractNumId w:val="37"/>
  </w:num>
  <w:num w:numId="30">
    <w:abstractNumId w:val="79"/>
  </w:num>
  <w:num w:numId="31">
    <w:abstractNumId w:val="50"/>
  </w:num>
  <w:num w:numId="32">
    <w:abstractNumId w:val="175"/>
  </w:num>
  <w:num w:numId="33">
    <w:abstractNumId w:val="16"/>
  </w:num>
  <w:num w:numId="34">
    <w:abstractNumId w:val="31"/>
  </w:num>
  <w:num w:numId="35">
    <w:abstractNumId w:val="211"/>
  </w:num>
  <w:num w:numId="36">
    <w:abstractNumId w:val="114"/>
  </w:num>
  <w:num w:numId="37">
    <w:abstractNumId w:val="33"/>
  </w:num>
  <w:num w:numId="38">
    <w:abstractNumId w:val="67"/>
  </w:num>
  <w:num w:numId="39">
    <w:abstractNumId w:val="155"/>
  </w:num>
  <w:num w:numId="40">
    <w:abstractNumId w:val="214"/>
  </w:num>
  <w:num w:numId="41">
    <w:abstractNumId w:val="102"/>
  </w:num>
  <w:num w:numId="42">
    <w:abstractNumId w:val="121"/>
  </w:num>
  <w:num w:numId="43">
    <w:abstractNumId w:val="42"/>
  </w:num>
  <w:num w:numId="44">
    <w:abstractNumId w:val="144"/>
  </w:num>
  <w:num w:numId="45">
    <w:abstractNumId w:val="11"/>
  </w:num>
  <w:num w:numId="46">
    <w:abstractNumId w:val="59"/>
  </w:num>
  <w:num w:numId="47">
    <w:abstractNumId w:val="196"/>
  </w:num>
  <w:num w:numId="48">
    <w:abstractNumId w:val="215"/>
  </w:num>
  <w:num w:numId="49">
    <w:abstractNumId w:val="40"/>
  </w:num>
  <w:num w:numId="50">
    <w:abstractNumId w:val="161"/>
  </w:num>
  <w:num w:numId="51">
    <w:abstractNumId w:val="129"/>
  </w:num>
  <w:num w:numId="52">
    <w:abstractNumId w:val="90"/>
  </w:num>
  <w:num w:numId="53">
    <w:abstractNumId w:val="25"/>
  </w:num>
  <w:num w:numId="54">
    <w:abstractNumId w:val="170"/>
  </w:num>
  <w:num w:numId="55">
    <w:abstractNumId w:val="162"/>
  </w:num>
  <w:num w:numId="56">
    <w:abstractNumId w:val="68"/>
  </w:num>
  <w:num w:numId="57">
    <w:abstractNumId w:val="13"/>
  </w:num>
  <w:num w:numId="58">
    <w:abstractNumId w:val="15"/>
  </w:num>
  <w:num w:numId="59">
    <w:abstractNumId w:val="92"/>
  </w:num>
  <w:num w:numId="60">
    <w:abstractNumId w:val="66"/>
  </w:num>
  <w:num w:numId="61">
    <w:abstractNumId w:val="36"/>
  </w:num>
  <w:num w:numId="62">
    <w:abstractNumId w:val="65"/>
  </w:num>
  <w:num w:numId="63">
    <w:abstractNumId w:val="75"/>
  </w:num>
  <w:num w:numId="64">
    <w:abstractNumId w:val="69"/>
  </w:num>
  <w:num w:numId="65">
    <w:abstractNumId w:val="184"/>
  </w:num>
  <w:num w:numId="66">
    <w:abstractNumId w:val="174"/>
  </w:num>
  <w:num w:numId="67">
    <w:abstractNumId w:val="133"/>
  </w:num>
  <w:num w:numId="68">
    <w:abstractNumId w:val="188"/>
  </w:num>
  <w:num w:numId="69">
    <w:abstractNumId w:val="77"/>
  </w:num>
  <w:num w:numId="70">
    <w:abstractNumId w:val="143"/>
  </w:num>
  <w:num w:numId="71">
    <w:abstractNumId w:val="130"/>
  </w:num>
  <w:num w:numId="72">
    <w:abstractNumId w:val="12"/>
  </w:num>
  <w:num w:numId="73">
    <w:abstractNumId w:val="199"/>
  </w:num>
  <w:num w:numId="74">
    <w:abstractNumId w:val="4"/>
  </w:num>
  <w:num w:numId="75">
    <w:abstractNumId w:val="178"/>
  </w:num>
  <w:num w:numId="76">
    <w:abstractNumId w:val="27"/>
  </w:num>
  <w:num w:numId="77">
    <w:abstractNumId w:val="156"/>
  </w:num>
  <w:num w:numId="78">
    <w:abstractNumId w:val="205"/>
  </w:num>
  <w:num w:numId="79">
    <w:abstractNumId w:val="54"/>
  </w:num>
  <w:num w:numId="80">
    <w:abstractNumId w:val="119"/>
  </w:num>
  <w:num w:numId="81">
    <w:abstractNumId w:val="73"/>
  </w:num>
  <w:num w:numId="82">
    <w:abstractNumId w:val="154"/>
  </w:num>
  <w:num w:numId="83">
    <w:abstractNumId w:val="150"/>
  </w:num>
  <w:num w:numId="84">
    <w:abstractNumId w:val="187"/>
  </w:num>
  <w:num w:numId="85">
    <w:abstractNumId w:val="192"/>
  </w:num>
  <w:num w:numId="86">
    <w:abstractNumId w:val="169"/>
  </w:num>
  <w:num w:numId="87">
    <w:abstractNumId w:val="115"/>
  </w:num>
  <w:num w:numId="88">
    <w:abstractNumId w:val="46"/>
  </w:num>
  <w:num w:numId="89">
    <w:abstractNumId w:val="183"/>
  </w:num>
  <w:num w:numId="90">
    <w:abstractNumId w:val="197"/>
  </w:num>
  <w:num w:numId="91">
    <w:abstractNumId w:val="22"/>
  </w:num>
  <w:num w:numId="92">
    <w:abstractNumId w:val="82"/>
  </w:num>
  <w:num w:numId="93">
    <w:abstractNumId w:val="213"/>
  </w:num>
  <w:num w:numId="94">
    <w:abstractNumId w:val="21"/>
  </w:num>
  <w:num w:numId="95">
    <w:abstractNumId w:val="120"/>
  </w:num>
  <w:num w:numId="96">
    <w:abstractNumId w:val="104"/>
  </w:num>
  <w:num w:numId="97">
    <w:abstractNumId w:val="126"/>
  </w:num>
  <w:num w:numId="98">
    <w:abstractNumId w:val="164"/>
  </w:num>
  <w:num w:numId="99">
    <w:abstractNumId w:val="45"/>
  </w:num>
  <w:num w:numId="100">
    <w:abstractNumId w:val="206"/>
  </w:num>
  <w:num w:numId="101">
    <w:abstractNumId w:val="101"/>
  </w:num>
  <w:num w:numId="102">
    <w:abstractNumId w:val="43"/>
  </w:num>
  <w:num w:numId="103">
    <w:abstractNumId w:val="3"/>
  </w:num>
  <w:num w:numId="104">
    <w:abstractNumId w:val="48"/>
  </w:num>
  <w:num w:numId="105">
    <w:abstractNumId w:val="153"/>
  </w:num>
  <w:num w:numId="106">
    <w:abstractNumId w:val="148"/>
  </w:num>
  <w:num w:numId="107">
    <w:abstractNumId w:val="145"/>
  </w:num>
  <w:num w:numId="108">
    <w:abstractNumId w:val="30"/>
  </w:num>
  <w:num w:numId="109">
    <w:abstractNumId w:val="51"/>
  </w:num>
  <w:num w:numId="110">
    <w:abstractNumId w:val="212"/>
  </w:num>
  <w:num w:numId="111">
    <w:abstractNumId w:val="53"/>
  </w:num>
  <w:num w:numId="112">
    <w:abstractNumId w:val="20"/>
  </w:num>
  <w:num w:numId="113">
    <w:abstractNumId w:val="91"/>
  </w:num>
  <w:num w:numId="114">
    <w:abstractNumId w:val="159"/>
  </w:num>
  <w:num w:numId="115">
    <w:abstractNumId w:val="58"/>
  </w:num>
  <w:num w:numId="116">
    <w:abstractNumId w:val="138"/>
  </w:num>
  <w:num w:numId="117">
    <w:abstractNumId w:val="177"/>
  </w:num>
  <w:num w:numId="118">
    <w:abstractNumId w:val="64"/>
  </w:num>
  <w:num w:numId="119">
    <w:abstractNumId w:val="204"/>
  </w:num>
  <w:num w:numId="120">
    <w:abstractNumId w:val="5"/>
  </w:num>
  <w:num w:numId="121">
    <w:abstractNumId w:val="23"/>
  </w:num>
  <w:num w:numId="122">
    <w:abstractNumId w:val="189"/>
  </w:num>
  <w:num w:numId="123">
    <w:abstractNumId w:val="166"/>
  </w:num>
  <w:num w:numId="124">
    <w:abstractNumId w:val="83"/>
  </w:num>
  <w:num w:numId="125">
    <w:abstractNumId w:val="141"/>
  </w:num>
  <w:num w:numId="126">
    <w:abstractNumId w:val="195"/>
  </w:num>
  <w:num w:numId="127">
    <w:abstractNumId w:val="106"/>
  </w:num>
  <w:num w:numId="128">
    <w:abstractNumId w:val="87"/>
  </w:num>
  <w:num w:numId="129">
    <w:abstractNumId w:val="152"/>
  </w:num>
  <w:num w:numId="130">
    <w:abstractNumId w:val="14"/>
  </w:num>
  <w:num w:numId="131">
    <w:abstractNumId w:val="41"/>
  </w:num>
  <w:num w:numId="132">
    <w:abstractNumId w:val="201"/>
  </w:num>
  <w:num w:numId="133">
    <w:abstractNumId w:val="35"/>
  </w:num>
  <w:num w:numId="134">
    <w:abstractNumId w:val="113"/>
  </w:num>
  <w:num w:numId="135">
    <w:abstractNumId w:val="109"/>
  </w:num>
  <w:num w:numId="136">
    <w:abstractNumId w:val="207"/>
  </w:num>
  <w:num w:numId="137">
    <w:abstractNumId w:val="209"/>
  </w:num>
  <w:num w:numId="138">
    <w:abstractNumId w:val="160"/>
  </w:num>
  <w:num w:numId="139">
    <w:abstractNumId w:val="165"/>
  </w:num>
  <w:num w:numId="140">
    <w:abstractNumId w:val="100"/>
  </w:num>
  <w:num w:numId="141">
    <w:abstractNumId w:val="185"/>
  </w:num>
  <w:num w:numId="142">
    <w:abstractNumId w:val="88"/>
  </w:num>
  <w:num w:numId="143">
    <w:abstractNumId w:val="158"/>
  </w:num>
  <w:num w:numId="144">
    <w:abstractNumId w:val="95"/>
  </w:num>
  <w:num w:numId="145">
    <w:abstractNumId w:val="128"/>
  </w:num>
  <w:num w:numId="146">
    <w:abstractNumId w:val="89"/>
  </w:num>
  <w:num w:numId="147">
    <w:abstractNumId w:val="74"/>
  </w:num>
  <w:num w:numId="148">
    <w:abstractNumId w:val="32"/>
  </w:num>
  <w:num w:numId="149">
    <w:abstractNumId w:val="7"/>
  </w:num>
  <w:num w:numId="150">
    <w:abstractNumId w:val="198"/>
  </w:num>
  <w:num w:numId="151">
    <w:abstractNumId w:val="99"/>
  </w:num>
  <w:num w:numId="152">
    <w:abstractNumId w:val="6"/>
  </w:num>
  <w:num w:numId="153">
    <w:abstractNumId w:val="17"/>
  </w:num>
  <w:num w:numId="154">
    <w:abstractNumId w:val="163"/>
  </w:num>
  <w:num w:numId="155">
    <w:abstractNumId w:val="137"/>
  </w:num>
  <w:num w:numId="156">
    <w:abstractNumId w:val="1"/>
  </w:num>
  <w:num w:numId="157">
    <w:abstractNumId w:val="136"/>
  </w:num>
  <w:num w:numId="158">
    <w:abstractNumId w:val="105"/>
  </w:num>
  <w:num w:numId="159">
    <w:abstractNumId w:val="78"/>
  </w:num>
  <w:num w:numId="160">
    <w:abstractNumId w:val="63"/>
  </w:num>
  <w:num w:numId="161">
    <w:abstractNumId w:val="60"/>
  </w:num>
  <w:num w:numId="162">
    <w:abstractNumId w:val="142"/>
  </w:num>
  <w:num w:numId="163">
    <w:abstractNumId w:val="112"/>
  </w:num>
  <w:num w:numId="164">
    <w:abstractNumId w:val="190"/>
  </w:num>
  <w:num w:numId="165">
    <w:abstractNumId w:val="2"/>
  </w:num>
  <w:num w:numId="166">
    <w:abstractNumId w:val="139"/>
  </w:num>
  <w:num w:numId="167">
    <w:abstractNumId w:val="176"/>
  </w:num>
  <w:num w:numId="168">
    <w:abstractNumId w:val="127"/>
  </w:num>
  <w:num w:numId="169">
    <w:abstractNumId w:val="93"/>
  </w:num>
  <w:num w:numId="170">
    <w:abstractNumId w:val="96"/>
  </w:num>
  <w:num w:numId="171">
    <w:abstractNumId w:val="131"/>
  </w:num>
  <w:num w:numId="172">
    <w:abstractNumId w:val="149"/>
  </w:num>
  <w:num w:numId="173">
    <w:abstractNumId w:val="57"/>
  </w:num>
  <w:num w:numId="174">
    <w:abstractNumId w:val="85"/>
  </w:num>
  <w:num w:numId="175">
    <w:abstractNumId w:val="56"/>
  </w:num>
  <w:num w:numId="176">
    <w:abstractNumId w:val="194"/>
  </w:num>
  <w:num w:numId="177">
    <w:abstractNumId w:val="193"/>
  </w:num>
  <w:num w:numId="178">
    <w:abstractNumId w:val="26"/>
  </w:num>
  <w:num w:numId="179">
    <w:abstractNumId w:val="81"/>
  </w:num>
  <w:num w:numId="180">
    <w:abstractNumId w:val="186"/>
  </w:num>
  <w:num w:numId="181">
    <w:abstractNumId w:val="19"/>
  </w:num>
  <w:num w:numId="182">
    <w:abstractNumId w:val="0"/>
  </w:num>
  <w:num w:numId="183">
    <w:abstractNumId w:val="29"/>
  </w:num>
  <w:num w:numId="184">
    <w:abstractNumId w:val="34"/>
  </w:num>
  <w:num w:numId="185">
    <w:abstractNumId w:val="123"/>
  </w:num>
  <w:num w:numId="186">
    <w:abstractNumId w:val="18"/>
  </w:num>
  <w:num w:numId="187">
    <w:abstractNumId w:val="52"/>
  </w:num>
  <w:num w:numId="188">
    <w:abstractNumId w:val="146"/>
  </w:num>
  <w:num w:numId="189">
    <w:abstractNumId w:val="94"/>
  </w:num>
  <w:num w:numId="190">
    <w:abstractNumId w:val="132"/>
  </w:num>
  <w:num w:numId="191">
    <w:abstractNumId w:val="172"/>
  </w:num>
  <w:num w:numId="192">
    <w:abstractNumId w:val="179"/>
  </w:num>
  <w:num w:numId="193">
    <w:abstractNumId w:val="173"/>
  </w:num>
  <w:num w:numId="194">
    <w:abstractNumId w:val="9"/>
  </w:num>
  <w:num w:numId="195">
    <w:abstractNumId w:val="38"/>
  </w:num>
  <w:num w:numId="196">
    <w:abstractNumId w:val="140"/>
  </w:num>
  <w:num w:numId="197">
    <w:abstractNumId w:val="47"/>
  </w:num>
  <w:num w:numId="198">
    <w:abstractNumId w:val="117"/>
  </w:num>
  <w:num w:numId="199">
    <w:abstractNumId w:val="147"/>
  </w:num>
  <w:num w:numId="200">
    <w:abstractNumId w:val="98"/>
  </w:num>
  <w:num w:numId="201">
    <w:abstractNumId w:val="24"/>
  </w:num>
  <w:num w:numId="202">
    <w:abstractNumId w:val="107"/>
  </w:num>
  <w:num w:numId="203">
    <w:abstractNumId w:val="44"/>
  </w:num>
  <w:num w:numId="204">
    <w:abstractNumId w:val="118"/>
  </w:num>
  <w:num w:numId="205">
    <w:abstractNumId w:val="151"/>
  </w:num>
  <w:num w:numId="206">
    <w:abstractNumId w:val="168"/>
  </w:num>
  <w:num w:numId="207">
    <w:abstractNumId w:val="55"/>
  </w:num>
  <w:num w:numId="208">
    <w:abstractNumId w:val="10"/>
  </w:num>
  <w:num w:numId="209">
    <w:abstractNumId w:val="8"/>
  </w:num>
  <w:num w:numId="210">
    <w:abstractNumId w:val="86"/>
  </w:num>
  <w:num w:numId="211">
    <w:abstractNumId w:val="8"/>
  </w:num>
  <w:num w:numId="212">
    <w:abstractNumId w:val="111"/>
  </w:num>
  <w:num w:numId="213">
    <w:abstractNumId w:val="71"/>
  </w:num>
  <w:num w:numId="214">
    <w:abstractNumId w:val="28"/>
  </w:num>
  <w:num w:numId="215">
    <w:abstractNumId w:val="200"/>
  </w:num>
  <w:num w:numId="216">
    <w:abstractNumId w:val="124"/>
  </w:num>
  <w:num w:numId="217">
    <w:abstractNumId w:val="39"/>
  </w:num>
  <w:num w:numId="218">
    <w:abstractNumId w:val="167"/>
  </w:num>
  <w:numIdMacAtCleanup w:val="21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ọc Mạnh Lưu">
    <w15:presenceInfo w15:providerId="Windows Live" w15:userId="0c4a9e9cfb164c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EE6"/>
    <w:rsid w:val="00035AFD"/>
    <w:rsid w:val="00042D5F"/>
    <w:rsid w:val="000445FF"/>
    <w:rsid w:val="000509FB"/>
    <w:rsid w:val="0005114D"/>
    <w:rsid w:val="00055C06"/>
    <w:rsid w:val="00055F11"/>
    <w:rsid w:val="00056B22"/>
    <w:rsid w:val="000616E8"/>
    <w:rsid w:val="00062A2E"/>
    <w:rsid w:val="00063B23"/>
    <w:rsid w:val="0006419A"/>
    <w:rsid w:val="00073525"/>
    <w:rsid w:val="00073879"/>
    <w:rsid w:val="00076A99"/>
    <w:rsid w:val="00076D92"/>
    <w:rsid w:val="00077770"/>
    <w:rsid w:val="00084A49"/>
    <w:rsid w:val="00084B4C"/>
    <w:rsid w:val="00086FB0"/>
    <w:rsid w:val="00087C2D"/>
    <w:rsid w:val="00090D67"/>
    <w:rsid w:val="00090F74"/>
    <w:rsid w:val="00094057"/>
    <w:rsid w:val="0009541B"/>
    <w:rsid w:val="0009581D"/>
    <w:rsid w:val="00097391"/>
    <w:rsid w:val="000A07C1"/>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79E0"/>
    <w:rsid w:val="000E0067"/>
    <w:rsid w:val="000E0A21"/>
    <w:rsid w:val="000E1368"/>
    <w:rsid w:val="000E4441"/>
    <w:rsid w:val="000E65DE"/>
    <w:rsid w:val="000F0534"/>
    <w:rsid w:val="000F1E47"/>
    <w:rsid w:val="000F7256"/>
    <w:rsid w:val="00101D8B"/>
    <w:rsid w:val="00112A74"/>
    <w:rsid w:val="0011386F"/>
    <w:rsid w:val="00113EFD"/>
    <w:rsid w:val="0012313F"/>
    <w:rsid w:val="00124176"/>
    <w:rsid w:val="00125231"/>
    <w:rsid w:val="00125999"/>
    <w:rsid w:val="00127586"/>
    <w:rsid w:val="00130797"/>
    <w:rsid w:val="00131BB4"/>
    <w:rsid w:val="00132064"/>
    <w:rsid w:val="001326CD"/>
    <w:rsid w:val="001329F8"/>
    <w:rsid w:val="00132E29"/>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4C37"/>
    <w:rsid w:val="00164D15"/>
    <w:rsid w:val="00166B8E"/>
    <w:rsid w:val="00166C0D"/>
    <w:rsid w:val="00170CD1"/>
    <w:rsid w:val="00172BEA"/>
    <w:rsid w:val="001731E6"/>
    <w:rsid w:val="001770FE"/>
    <w:rsid w:val="001859E2"/>
    <w:rsid w:val="00186F6E"/>
    <w:rsid w:val="00187065"/>
    <w:rsid w:val="00192643"/>
    <w:rsid w:val="0019324C"/>
    <w:rsid w:val="00193A6F"/>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57FA"/>
    <w:rsid w:val="001C6E00"/>
    <w:rsid w:val="001D198D"/>
    <w:rsid w:val="001D28F0"/>
    <w:rsid w:val="001D3C1B"/>
    <w:rsid w:val="001D494B"/>
    <w:rsid w:val="001D700B"/>
    <w:rsid w:val="001D75FB"/>
    <w:rsid w:val="001E09D9"/>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946"/>
    <w:rsid w:val="00211D61"/>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E29"/>
    <w:rsid w:val="002524E6"/>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5700"/>
    <w:rsid w:val="002B78F7"/>
    <w:rsid w:val="002C3145"/>
    <w:rsid w:val="002C3A17"/>
    <w:rsid w:val="002C4831"/>
    <w:rsid w:val="002C6D25"/>
    <w:rsid w:val="002C7F56"/>
    <w:rsid w:val="002D3EAB"/>
    <w:rsid w:val="002D7CF0"/>
    <w:rsid w:val="002E093E"/>
    <w:rsid w:val="002E3465"/>
    <w:rsid w:val="002E3597"/>
    <w:rsid w:val="002E36D4"/>
    <w:rsid w:val="002E3CA8"/>
    <w:rsid w:val="002E7041"/>
    <w:rsid w:val="002F1EA4"/>
    <w:rsid w:val="002F33DA"/>
    <w:rsid w:val="002F4374"/>
    <w:rsid w:val="002F4A8C"/>
    <w:rsid w:val="002F68E7"/>
    <w:rsid w:val="002F7C9D"/>
    <w:rsid w:val="003004C0"/>
    <w:rsid w:val="0030163A"/>
    <w:rsid w:val="00304CC4"/>
    <w:rsid w:val="00305836"/>
    <w:rsid w:val="00305FED"/>
    <w:rsid w:val="003068C0"/>
    <w:rsid w:val="00307729"/>
    <w:rsid w:val="00312067"/>
    <w:rsid w:val="00314E18"/>
    <w:rsid w:val="0031561E"/>
    <w:rsid w:val="00317405"/>
    <w:rsid w:val="00320625"/>
    <w:rsid w:val="00320885"/>
    <w:rsid w:val="00321128"/>
    <w:rsid w:val="00321782"/>
    <w:rsid w:val="00322E57"/>
    <w:rsid w:val="003259E8"/>
    <w:rsid w:val="003264B8"/>
    <w:rsid w:val="0033134C"/>
    <w:rsid w:val="00332757"/>
    <w:rsid w:val="003373DC"/>
    <w:rsid w:val="00337D12"/>
    <w:rsid w:val="00337FA2"/>
    <w:rsid w:val="00340723"/>
    <w:rsid w:val="00342DC0"/>
    <w:rsid w:val="00345E1A"/>
    <w:rsid w:val="00347028"/>
    <w:rsid w:val="00352D45"/>
    <w:rsid w:val="00356D89"/>
    <w:rsid w:val="00364EE7"/>
    <w:rsid w:val="003651FB"/>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08D9"/>
    <w:rsid w:val="003C4744"/>
    <w:rsid w:val="003C5097"/>
    <w:rsid w:val="003C6B6E"/>
    <w:rsid w:val="003C731C"/>
    <w:rsid w:val="003C7849"/>
    <w:rsid w:val="003D1516"/>
    <w:rsid w:val="003D1672"/>
    <w:rsid w:val="003D222D"/>
    <w:rsid w:val="003D4AA6"/>
    <w:rsid w:val="003D7B29"/>
    <w:rsid w:val="003E3DD6"/>
    <w:rsid w:val="003E6769"/>
    <w:rsid w:val="003E67C2"/>
    <w:rsid w:val="003E68E2"/>
    <w:rsid w:val="003F1973"/>
    <w:rsid w:val="003F2197"/>
    <w:rsid w:val="003F2A0E"/>
    <w:rsid w:val="003F3B88"/>
    <w:rsid w:val="003F3F6D"/>
    <w:rsid w:val="003F45E5"/>
    <w:rsid w:val="00403947"/>
    <w:rsid w:val="00405D9A"/>
    <w:rsid w:val="004112C1"/>
    <w:rsid w:val="00412E54"/>
    <w:rsid w:val="00414BD5"/>
    <w:rsid w:val="00415377"/>
    <w:rsid w:val="00417871"/>
    <w:rsid w:val="0042003D"/>
    <w:rsid w:val="00421D6E"/>
    <w:rsid w:val="0042285D"/>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391B"/>
    <w:rsid w:val="00465700"/>
    <w:rsid w:val="00467EAD"/>
    <w:rsid w:val="004732DF"/>
    <w:rsid w:val="0048150B"/>
    <w:rsid w:val="0048311C"/>
    <w:rsid w:val="00483463"/>
    <w:rsid w:val="0048500E"/>
    <w:rsid w:val="00485728"/>
    <w:rsid w:val="004871A8"/>
    <w:rsid w:val="00487503"/>
    <w:rsid w:val="0049016D"/>
    <w:rsid w:val="004926B3"/>
    <w:rsid w:val="00495ED3"/>
    <w:rsid w:val="004A0D09"/>
    <w:rsid w:val="004A26F5"/>
    <w:rsid w:val="004A598D"/>
    <w:rsid w:val="004B021F"/>
    <w:rsid w:val="004B22AD"/>
    <w:rsid w:val="004B4AA3"/>
    <w:rsid w:val="004B7B91"/>
    <w:rsid w:val="004B7D64"/>
    <w:rsid w:val="004C06A5"/>
    <w:rsid w:val="004C1558"/>
    <w:rsid w:val="004C2F52"/>
    <w:rsid w:val="004C7286"/>
    <w:rsid w:val="004D0D78"/>
    <w:rsid w:val="004D1016"/>
    <w:rsid w:val="004D1238"/>
    <w:rsid w:val="004D1568"/>
    <w:rsid w:val="004D1A56"/>
    <w:rsid w:val="004D1D3D"/>
    <w:rsid w:val="004D638E"/>
    <w:rsid w:val="004D7287"/>
    <w:rsid w:val="004D762E"/>
    <w:rsid w:val="004D7822"/>
    <w:rsid w:val="004E00E3"/>
    <w:rsid w:val="004E0DEB"/>
    <w:rsid w:val="004E0E0F"/>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D95"/>
    <w:rsid w:val="00533385"/>
    <w:rsid w:val="005365E9"/>
    <w:rsid w:val="00546313"/>
    <w:rsid w:val="00554255"/>
    <w:rsid w:val="00556AD6"/>
    <w:rsid w:val="0055750F"/>
    <w:rsid w:val="0056084A"/>
    <w:rsid w:val="00563468"/>
    <w:rsid w:val="00564A1F"/>
    <w:rsid w:val="00566FFD"/>
    <w:rsid w:val="00567D4E"/>
    <w:rsid w:val="00570DA0"/>
    <w:rsid w:val="0057214F"/>
    <w:rsid w:val="00572AAF"/>
    <w:rsid w:val="00572F55"/>
    <w:rsid w:val="00575123"/>
    <w:rsid w:val="005779F5"/>
    <w:rsid w:val="00580914"/>
    <w:rsid w:val="00581FE2"/>
    <w:rsid w:val="005821FB"/>
    <w:rsid w:val="00583F01"/>
    <w:rsid w:val="0058741B"/>
    <w:rsid w:val="00590C20"/>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4805"/>
    <w:rsid w:val="005D5707"/>
    <w:rsid w:val="005D71B8"/>
    <w:rsid w:val="005D762A"/>
    <w:rsid w:val="005E0B40"/>
    <w:rsid w:val="005E4472"/>
    <w:rsid w:val="005E68BB"/>
    <w:rsid w:val="005F1085"/>
    <w:rsid w:val="005F2281"/>
    <w:rsid w:val="005F24AF"/>
    <w:rsid w:val="005F38D9"/>
    <w:rsid w:val="005F3CDF"/>
    <w:rsid w:val="005F4945"/>
    <w:rsid w:val="005F62BC"/>
    <w:rsid w:val="00603CE6"/>
    <w:rsid w:val="00603D19"/>
    <w:rsid w:val="0060769F"/>
    <w:rsid w:val="006120B7"/>
    <w:rsid w:val="00613C29"/>
    <w:rsid w:val="006154C7"/>
    <w:rsid w:val="00615B7E"/>
    <w:rsid w:val="00620BB5"/>
    <w:rsid w:val="00620FF4"/>
    <w:rsid w:val="0062195F"/>
    <w:rsid w:val="00621F40"/>
    <w:rsid w:val="0062378B"/>
    <w:rsid w:val="00626D14"/>
    <w:rsid w:val="00630C0C"/>
    <w:rsid w:val="00632643"/>
    <w:rsid w:val="00633E54"/>
    <w:rsid w:val="00636CCE"/>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6D1"/>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22C3"/>
    <w:rsid w:val="007240F0"/>
    <w:rsid w:val="00727E6C"/>
    <w:rsid w:val="00730E85"/>
    <w:rsid w:val="007310F2"/>
    <w:rsid w:val="00731434"/>
    <w:rsid w:val="00732442"/>
    <w:rsid w:val="0073336B"/>
    <w:rsid w:val="00734192"/>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51C"/>
    <w:rsid w:val="00771F7E"/>
    <w:rsid w:val="00772B1F"/>
    <w:rsid w:val="00773641"/>
    <w:rsid w:val="00774275"/>
    <w:rsid w:val="007743BA"/>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47E1"/>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57F"/>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404"/>
    <w:rsid w:val="00991FAE"/>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53A3"/>
    <w:rsid w:val="009D5C1D"/>
    <w:rsid w:val="009E0A88"/>
    <w:rsid w:val="009E1375"/>
    <w:rsid w:val="009E1872"/>
    <w:rsid w:val="009E2BA7"/>
    <w:rsid w:val="009E44DE"/>
    <w:rsid w:val="009E7466"/>
    <w:rsid w:val="009F2984"/>
    <w:rsid w:val="009F4EA7"/>
    <w:rsid w:val="009F5228"/>
    <w:rsid w:val="009F5358"/>
    <w:rsid w:val="009F6BD1"/>
    <w:rsid w:val="00A006C2"/>
    <w:rsid w:val="00A0170E"/>
    <w:rsid w:val="00A01FEC"/>
    <w:rsid w:val="00A023E4"/>
    <w:rsid w:val="00A02B42"/>
    <w:rsid w:val="00A04A20"/>
    <w:rsid w:val="00A057FD"/>
    <w:rsid w:val="00A0584C"/>
    <w:rsid w:val="00A06C42"/>
    <w:rsid w:val="00A06D00"/>
    <w:rsid w:val="00A10603"/>
    <w:rsid w:val="00A11EEB"/>
    <w:rsid w:val="00A13C34"/>
    <w:rsid w:val="00A250EB"/>
    <w:rsid w:val="00A270ED"/>
    <w:rsid w:val="00A27740"/>
    <w:rsid w:val="00A27A53"/>
    <w:rsid w:val="00A27AC3"/>
    <w:rsid w:val="00A30564"/>
    <w:rsid w:val="00A3299D"/>
    <w:rsid w:val="00A33637"/>
    <w:rsid w:val="00A35095"/>
    <w:rsid w:val="00A35A49"/>
    <w:rsid w:val="00A37C37"/>
    <w:rsid w:val="00A40C9D"/>
    <w:rsid w:val="00A42A6D"/>
    <w:rsid w:val="00A430F0"/>
    <w:rsid w:val="00A44B93"/>
    <w:rsid w:val="00A5175A"/>
    <w:rsid w:val="00A53614"/>
    <w:rsid w:val="00A5397E"/>
    <w:rsid w:val="00A5524C"/>
    <w:rsid w:val="00A570F5"/>
    <w:rsid w:val="00A61340"/>
    <w:rsid w:val="00A613CD"/>
    <w:rsid w:val="00A6277A"/>
    <w:rsid w:val="00A670BB"/>
    <w:rsid w:val="00A71F20"/>
    <w:rsid w:val="00A73870"/>
    <w:rsid w:val="00A74342"/>
    <w:rsid w:val="00A744CC"/>
    <w:rsid w:val="00A751CD"/>
    <w:rsid w:val="00A75657"/>
    <w:rsid w:val="00A82E43"/>
    <w:rsid w:val="00A82EC9"/>
    <w:rsid w:val="00A84D95"/>
    <w:rsid w:val="00A86F54"/>
    <w:rsid w:val="00A93BA2"/>
    <w:rsid w:val="00A971EF"/>
    <w:rsid w:val="00AA008D"/>
    <w:rsid w:val="00AA0A51"/>
    <w:rsid w:val="00AA0A64"/>
    <w:rsid w:val="00AA1074"/>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42BE"/>
    <w:rsid w:val="00B24BC8"/>
    <w:rsid w:val="00B25AB3"/>
    <w:rsid w:val="00B3549E"/>
    <w:rsid w:val="00B367DA"/>
    <w:rsid w:val="00B40536"/>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C8C"/>
    <w:rsid w:val="00BB47D4"/>
    <w:rsid w:val="00BB5D6E"/>
    <w:rsid w:val="00BB7FD8"/>
    <w:rsid w:val="00BC57E7"/>
    <w:rsid w:val="00BC62EA"/>
    <w:rsid w:val="00BC6931"/>
    <w:rsid w:val="00BC7FAD"/>
    <w:rsid w:val="00BD3A90"/>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52BF"/>
    <w:rsid w:val="00C212DA"/>
    <w:rsid w:val="00C24BE8"/>
    <w:rsid w:val="00C24CA1"/>
    <w:rsid w:val="00C26DF6"/>
    <w:rsid w:val="00C30BA6"/>
    <w:rsid w:val="00C31031"/>
    <w:rsid w:val="00C34A8D"/>
    <w:rsid w:val="00C36935"/>
    <w:rsid w:val="00C40ED1"/>
    <w:rsid w:val="00C42CF3"/>
    <w:rsid w:val="00C433EC"/>
    <w:rsid w:val="00C43D64"/>
    <w:rsid w:val="00C457B2"/>
    <w:rsid w:val="00C50FE7"/>
    <w:rsid w:val="00C573A4"/>
    <w:rsid w:val="00C57B31"/>
    <w:rsid w:val="00C62FC2"/>
    <w:rsid w:val="00C63765"/>
    <w:rsid w:val="00C637BC"/>
    <w:rsid w:val="00C63DF7"/>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3213"/>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6194D"/>
    <w:rsid w:val="00D63362"/>
    <w:rsid w:val="00D66230"/>
    <w:rsid w:val="00D674BD"/>
    <w:rsid w:val="00D67CEE"/>
    <w:rsid w:val="00D726E6"/>
    <w:rsid w:val="00D75098"/>
    <w:rsid w:val="00D77317"/>
    <w:rsid w:val="00D776D9"/>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049E"/>
    <w:rsid w:val="00E04574"/>
    <w:rsid w:val="00E06239"/>
    <w:rsid w:val="00E1107F"/>
    <w:rsid w:val="00E12169"/>
    <w:rsid w:val="00E12FB7"/>
    <w:rsid w:val="00E14B21"/>
    <w:rsid w:val="00E204A5"/>
    <w:rsid w:val="00E215FD"/>
    <w:rsid w:val="00E302DF"/>
    <w:rsid w:val="00E3286D"/>
    <w:rsid w:val="00E328CC"/>
    <w:rsid w:val="00E4263D"/>
    <w:rsid w:val="00E42F19"/>
    <w:rsid w:val="00E47A0B"/>
    <w:rsid w:val="00E52352"/>
    <w:rsid w:val="00E55C82"/>
    <w:rsid w:val="00E56614"/>
    <w:rsid w:val="00E57433"/>
    <w:rsid w:val="00E63223"/>
    <w:rsid w:val="00E6375F"/>
    <w:rsid w:val="00E6726D"/>
    <w:rsid w:val="00E707CF"/>
    <w:rsid w:val="00E71044"/>
    <w:rsid w:val="00E74373"/>
    <w:rsid w:val="00E76A9A"/>
    <w:rsid w:val="00E827EF"/>
    <w:rsid w:val="00E828F1"/>
    <w:rsid w:val="00E8323C"/>
    <w:rsid w:val="00E87D2A"/>
    <w:rsid w:val="00E915E7"/>
    <w:rsid w:val="00E930D8"/>
    <w:rsid w:val="00E94209"/>
    <w:rsid w:val="00E96260"/>
    <w:rsid w:val="00E97AC2"/>
    <w:rsid w:val="00EA1653"/>
    <w:rsid w:val="00EA2CF3"/>
    <w:rsid w:val="00EA7BA9"/>
    <w:rsid w:val="00EB2B3B"/>
    <w:rsid w:val="00EB4080"/>
    <w:rsid w:val="00EB4C15"/>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AC9"/>
    <w:rsid w:val="00F03BD2"/>
    <w:rsid w:val="00F053E8"/>
    <w:rsid w:val="00F06BC9"/>
    <w:rsid w:val="00F12B94"/>
    <w:rsid w:val="00F14468"/>
    <w:rsid w:val="00F167B9"/>
    <w:rsid w:val="00F24263"/>
    <w:rsid w:val="00F24A34"/>
    <w:rsid w:val="00F27209"/>
    <w:rsid w:val="00F323A8"/>
    <w:rsid w:val="00F34E9A"/>
    <w:rsid w:val="00F36A41"/>
    <w:rsid w:val="00F370A1"/>
    <w:rsid w:val="00F46431"/>
    <w:rsid w:val="00F47EE6"/>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1"/>
      </w:numPr>
      <w:jc w:val="center"/>
    </w:pPr>
    <w:rPr>
      <w:rFonts w:ascii="Times New Roman" w:hAnsi="Times New Roman"/>
      <w:b/>
    </w:rPr>
  </w:style>
  <w:style w:type="paragraph" w:customStyle="1" w:styleId="Figure4-1">
    <w:name w:val="Figure 4-1"/>
    <w:basedOn w:val="Normal"/>
    <w:link w:val="Figure4-1Char"/>
    <w:qFormat/>
    <w:rsid w:val="00AA4E49"/>
    <w:pPr>
      <w:numPr>
        <w:numId w:val="142"/>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8"/>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4"/>
      </w:numPr>
      <w:jc w:val="center"/>
    </w:pPr>
    <w:rPr>
      <w:rFonts w:ascii="Times New Roman" w:hAnsi="Times New Roman"/>
      <w:b/>
    </w:rPr>
  </w:style>
  <w:style w:type="paragraph" w:customStyle="1" w:styleId="Figure5-1">
    <w:name w:val="Figure 5-1:"/>
    <w:basedOn w:val="Normal"/>
    <w:link w:val="Figure5-1Char"/>
    <w:qFormat/>
    <w:rsid w:val="008A063E"/>
    <w:pPr>
      <w:numPr>
        <w:numId w:val="152"/>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6"/>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207"/>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4.png"/><Relationship Id="rId205" Type="http://schemas.openxmlformats.org/officeDocument/2006/relationships/hyperlink" Target="http://en.wikipedia.org/wiki/IBM_Rational_Unified_Process"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g"/><Relationship Id="rId160" Type="http://schemas.openxmlformats.org/officeDocument/2006/relationships/image" Target="media/image146.png"/><Relationship Id="rId181" Type="http://schemas.openxmlformats.org/officeDocument/2006/relationships/image" Target="media/image165.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5.png"/><Relationship Id="rId206" Type="http://schemas.openxmlformats.org/officeDocument/2006/relationships/hyperlink" Target="http://www.tutorialspoint.com/angularjs/angularjs_overview.html" TargetMode="Externa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6.png"/><Relationship Id="rId207" Type="http://schemas.openxmlformats.org/officeDocument/2006/relationships/hyperlink" Target="http://www.uml-diagrams.org/" TargetMode="External"/><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7.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jp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7.png"/><Relationship Id="rId199" Type="http://schemas.openxmlformats.org/officeDocument/2006/relationships/hyperlink" Target="mailto:anhddse02700@fpt.edu.vn" TargetMode="External"/><Relationship Id="rId203" Type="http://schemas.openxmlformats.org/officeDocument/2006/relationships/hyperlink" Target="https://www.comicola.com/" TargetMode="External"/><Relationship Id="rId208" Type="http://schemas.openxmlformats.org/officeDocument/2006/relationships/fontTable" Target="fontTable.xml"/><Relationship Id="rId19" Type="http://schemas.microsoft.com/office/2007/relationships/diagramDrawing" Target="diagrams/drawing1.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8.jp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hyperlink" Target="http://manage.windowsazure.com/" TargetMode="External"/><Relationship Id="rId195" Type="http://schemas.openxmlformats.org/officeDocument/2006/relationships/hyperlink" Target="mailto:manhlnse02619@fpt.edu.vn" TargetMode="External"/><Relationship Id="rId209" Type="http://schemas.microsoft.com/office/2011/relationships/people" Target="people.xml"/><Relationship Id="rId190" Type="http://schemas.openxmlformats.org/officeDocument/2006/relationships/hyperlink" Target="https://azure.microsoft.com/en-us/documentation/articles/sql-database-configure-firewall-settings/" TargetMode="External"/><Relationship Id="rId204" Type="http://schemas.openxmlformats.org/officeDocument/2006/relationships/hyperlink" Target="https://www.indiegogo.com/" TargetMode="External"/><Relationship Id="rId15" Type="http://schemas.openxmlformats.org/officeDocument/2006/relationships/diagramData" Target="diagrams/data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69.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theme" Target="theme/theme1.xm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hyperlink" Target="mailto:chinhvcse02585@fpt.edu.vn" TargetMode="External"/><Relationship Id="rId200" Type="http://schemas.openxmlformats.org/officeDocument/2006/relationships/hyperlink" Target="mailto:maictpse02908@fpt.edu.vn" TargetMode="External"/><Relationship Id="rId16" Type="http://schemas.openxmlformats.org/officeDocument/2006/relationships/diagramLayout" Target="diagrams/layout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0.jpg"/><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hyperlink" Target="mailto:huynmse02723@fpt.edu.vn" TargetMode="External"/><Relationship Id="rId201" Type="http://schemas.openxmlformats.org/officeDocument/2006/relationships/hyperlink" Target="https://github.com/sangnvus/2015FALLJS01.git" TargetMode="External"/><Relationship Id="rId17" Type="http://schemas.openxmlformats.org/officeDocument/2006/relationships/diagramQuickStyle" Target="diagrams/quickStyle1.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hyperlink" Target="mailto:trungvnse02967@fpt.edu.vn" TargetMode="External"/><Relationship Id="rId202" Type="http://schemas.openxmlformats.org/officeDocument/2006/relationships/hyperlink" Target="https://www.kickstarter.com/" TargetMode="External"/><Relationship Id="rId18" Type="http://schemas.openxmlformats.org/officeDocument/2006/relationships/diagramColors" Target="diagrams/colors1.xm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2.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hyperlink" Target="http://www.codenutz.com/azure"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C7985DED-8B7F-4F22-AD3B-6586B39324F0}" type="presOf" srcId="{309FF3E0-6EA7-4C1D-873E-CFDA83DA0D3B}" destId="{FD2754C1-E632-4B73-9CCA-8329CBCFA258}" srcOrd="0" destOrd="0" presId="urn:microsoft.com/office/officeart/2008/layout/NameandTitleOrganizationalChart"/>
    <dgm:cxn modelId="{D93BCD87-3CA6-4CD4-A02E-5C57959C29FC}" type="presOf" srcId="{E4F92AFC-F894-443D-83CC-1A2AAF2F4600}" destId="{ADA7951F-EF23-4D17-B31E-60A0926468EE}"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F0BBB6BC-9215-4BC0-80DD-A1903CE43235}" type="presOf" srcId="{CA833BB1-F590-4B00-9D80-CF5060EE7AC2}" destId="{960FAFE2-3BE4-4200-92F9-5ECDAD277A2D}" srcOrd="1" destOrd="0" presId="urn:microsoft.com/office/officeart/2008/layout/NameandTitleOrganizationalChart"/>
    <dgm:cxn modelId="{5ED928F8-32FB-4FB1-986E-6A2DC114DF1D}" type="presOf" srcId="{9816377C-CA66-4873-BFA3-6E364D86CEE4}" destId="{A2568639-C48A-4361-B813-79B3F69CA822}"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14C7EF42-809E-4D73-893F-0F2627B93550}" type="presOf" srcId="{AED6C4BD-10D7-417C-9109-D4B085DF79D8}" destId="{EE3F8D29-3C1A-4310-AC03-72D4E340CDAF}" srcOrd="1" destOrd="0" presId="urn:microsoft.com/office/officeart/2008/layout/NameandTitleOrganizationalChart"/>
    <dgm:cxn modelId="{0A195023-6A16-4446-9179-54CDDEF27EA9}" type="presOf" srcId="{038470E4-D0CA-4462-A9A9-6E7B274ECD99}" destId="{5C5E471A-8563-4D42-9D79-7CDB7BABE48E}" srcOrd="0" destOrd="0" presId="urn:microsoft.com/office/officeart/2008/layout/NameandTitleOrganizationalChart"/>
    <dgm:cxn modelId="{D7794FEB-8E45-46F9-9B9E-DDD6901B26DC}" type="presOf" srcId="{20329DBF-A4FF-49E0-A822-7B4BEA610FBE}" destId="{FE0350CC-55F9-41F0-A0C0-98F84E435369}"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4ECA0AA0-B4C3-4892-8252-A6E14AFA1272}" type="presOf" srcId="{BD597884-3AED-40F2-81AA-46B6C3DBC7F2}" destId="{9F25BC85-E77C-409A-89C2-95BA1AD81163}" srcOrd="0" destOrd="0" presId="urn:microsoft.com/office/officeart/2008/layout/NameandTitleOrganizationalChart"/>
    <dgm:cxn modelId="{195A589C-D653-4F5F-AD26-5160BDF9E677}" type="presOf" srcId="{90E97D21-59D2-45C0-9066-B1C8A341CA88}" destId="{2CE9F25E-7A0E-4D16-9E3E-37A3F2CBCC41}" srcOrd="0" destOrd="0" presId="urn:microsoft.com/office/officeart/2008/layout/NameandTitleOrganizationalChart"/>
    <dgm:cxn modelId="{B74A6FE6-3021-49AD-BCAF-DCBF47838BDC}" type="presOf" srcId="{CE324FB9-D661-4813-9AC3-6DA2EEEFADAC}" destId="{C29850B1-E246-4CE3-AFBA-E0BA52F512E0}" srcOrd="1" destOrd="0" presId="urn:microsoft.com/office/officeart/2008/layout/NameandTitleOrganizationalChart"/>
    <dgm:cxn modelId="{5925FC6B-3E79-445C-894D-BBA069EB53AC}" type="presOf" srcId="{CE324FB9-D661-4813-9AC3-6DA2EEEFADAC}" destId="{BAB3D042-025C-471F-B939-4A4CE41ED409}" srcOrd="0" destOrd="0" presId="urn:microsoft.com/office/officeart/2008/layout/NameandTitleOrganizationalChart"/>
    <dgm:cxn modelId="{CE9686EB-406B-41ED-9FBE-A74E6955C43A}" type="presOf" srcId="{5F28B918-906E-4F88-AA57-E47D83F02E88}" destId="{0985DF48-3E6D-4161-A08E-D89F2A4A2B60}" srcOrd="1" destOrd="0" presId="urn:microsoft.com/office/officeart/2008/layout/NameandTitleOrganizationalChart"/>
    <dgm:cxn modelId="{87EE1B54-0D39-4AE8-AF4C-AE428EC8B44E}" type="presOf" srcId="{9805FCE1-8EF2-4D7D-A30F-FF125B9E2597}" destId="{12BA1CDC-BF41-4EAC-B0E7-297CD7633B48}" srcOrd="0" destOrd="0" presId="urn:microsoft.com/office/officeart/2008/layout/NameandTitleOrganizationalChart"/>
    <dgm:cxn modelId="{C010FA1A-462E-4621-9665-71029E631187}" type="presOf" srcId="{9805FCE1-8EF2-4D7D-A30F-FF125B9E2597}" destId="{8EB30363-824B-4906-8F57-E75BFCB632F4}" srcOrd="1" destOrd="0" presId="urn:microsoft.com/office/officeart/2008/layout/NameandTitleOrganizationalChart"/>
    <dgm:cxn modelId="{0DB73AD9-2CBF-489B-976A-E6B0397C036C}" type="presOf" srcId="{2C1B8FDD-E9CF-44B0-B5C0-60B53C1FA907}" destId="{96F1EF70-9149-4113-91E7-50757FEEF8B5}" srcOrd="0" destOrd="0" presId="urn:microsoft.com/office/officeart/2008/layout/NameandTitleOrganizationalChart"/>
    <dgm:cxn modelId="{26FE6581-F1B2-4B48-8AF8-9B51CF8C46CA}" type="presOf" srcId="{F9C0B734-D027-4FCD-8F54-5B4B2FA8C59E}" destId="{E1352923-C8CF-421D-B532-5B73793CCE17}"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98117CE2-2BAB-4CC9-8043-8A10FEBA19B6}" type="presOf" srcId="{E4F92AFC-F894-443D-83CC-1A2AAF2F4600}" destId="{5C461C12-CB89-4498-9DFD-708F3D4A5AE8}" srcOrd="1"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1B2C18E7-9753-46FF-BD01-6BB31B8B434E}" type="presOf" srcId="{C8225F34-92BD-4391-979C-73B009AAB15F}" destId="{6A6D0E88-C282-49D1-8F56-7086C3A224E8}" srcOrd="0" destOrd="0" presId="urn:microsoft.com/office/officeart/2008/layout/NameandTitleOrganizationalChart"/>
    <dgm:cxn modelId="{E6DCEE0C-230C-4915-B97B-BFA5F11F7783}" type="presOf" srcId="{F8321896-7661-47F3-952F-A5A556818BD9}" destId="{D9B0C917-42E9-4C4C-8D89-4A9EF5612CE2}" srcOrd="0" destOrd="0" presId="urn:microsoft.com/office/officeart/2008/layout/NameandTitleOrganizationalChart"/>
    <dgm:cxn modelId="{C0558E48-6B78-4F1F-8CA2-AAFDBD89534F}" type="presOf" srcId="{7B81C682-7BD4-4D70-B984-CB9B3EB7109E}" destId="{48A2BBE2-32D5-475D-8ED1-880F01E8A155}" srcOrd="0" destOrd="0" presId="urn:microsoft.com/office/officeart/2008/layout/NameandTitleOrganizationalChart"/>
    <dgm:cxn modelId="{8FD6A6B9-6ACB-4A46-9C61-29F9BD27CF71}" type="presOf" srcId="{9816377C-CA66-4873-BFA3-6E364D86CEE4}" destId="{1F104FC4-0424-47CC-8142-9EB73DF234B3}" srcOrd="1" destOrd="0" presId="urn:microsoft.com/office/officeart/2008/layout/NameandTitleOrganizationalChart"/>
    <dgm:cxn modelId="{62D49694-9AD4-449E-8E04-ACDD303CCA00}" type="presOf" srcId="{7E3D20CC-9B0F-486E-B088-1E792CE1FA75}" destId="{5F55DB1A-F255-4B0D-B27A-17876473A03C}" srcOrd="1" destOrd="0" presId="urn:microsoft.com/office/officeart/2008/layout/NameandTitleOrganizationalChart"/>
    <dgm:cxn modelId="{D29B663B-AF2C-48E4-8AFA-597BECB6A28A}" type="presOf" srcId="{A1C4869E-713F-46FF-9178-16D4915DEC0D}" destId="{960D02B2-EEB7-4DA2-87FF-5A2167A464AE}" srcOrd="0" destOrd="0" presId="urn:microsoft.com/office/officeart/2008/layout/NameandTitleOrganizationalChart"/>
    <dgm:cxn modelId="{C1AF0CDA-0D33-4B57-871B-FD5F2058E1CE}" type="presOf" srcId="{F8B1B2EA-0F1E-4ACF-B9BA-D322BA6943E0}" destId="{5C02EAFD-8CC8-48E1-B4F4-106665620A6E}" srcOrd="0" destOrd="0" presId="urn:microsoft.com/office/officeart/2008/layout/NameandTitleOrganizationalChart"/>
    <dgm:cxn modelId="{BFD284CF-BEDD-480E-9D8C-1D43CBEFDC07}" type="presOf" srcId="{D664221D-AE1C-4208-B8A1-96E9B81534F0}" destId="{73F126ED-8614-4C39-ADCA-057EBA3BA3C8}"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6AD5A1D4-8346-461C-9B15-B880EA841B96}" type="presOf" srcId="{4E9AD284-0E67-4F95-A63F-B92CDA2B6107}" destId="{37A54D3E-8158-449B-8FD6-ED9E379CFC31}" srcOrd="0" destOrd="0" presId="urn:microsoft.com/office/officeart/2008/layout/NameandTitleOrganizationalChart"/>
    <dgm:cxn modelId="{1127915D-7A77-4696-AC81-D2CC2CB5808B}" type="presOf" srcId="{E1187DA4-99F6-436B-9FCF-85E7426B8B87}" destId="{2CFE6676-2B00-4F59-84C4-0D7F2DF0186B}" srcOrd="0" destOrd="0" presId="urn:microsoft.com/office/officeart/2008/layout/NameandTitleOrganizationalChart"/>
    <dgm:cxn modelId="{80BAB108-7608-47C7-87D4-019F285AECDC}" type="presOf" srcId="{90E97D21-59D2-45C0-9066-B1C8A341CA88}" destId="{D4DB7913-90CB-433A-8A8B-BC2E861CB270}" srcOrd="1" destOrd="0" presId="urn:microsoft.com/office/officeart/2008/layout/NameandTitleOrganizationalChart"/>
    <dgm:cxn modelId="{979AB1E3-FF33-4F4A-8A94-A0F7E4F1F5B0}" type="presOf" srcId="{5F28B918-906E-4F88-AA57-E47D83F02E88}" destId="{87D7F144-9ADF-4A79-8594-4606123AF018}" srcOrd="0" destOrd="0" presId="urn:microsoft.com/office/officeart/2008/layout/NameandTitleOrganizationalChart"/>
    <dgm:cxn modelId="{08968AEB-FAD5-44D3-B9A7-CC62D5417ED1}" type="presOf" srcId="{761B2A53-97DE-4A73-8203-F53B8FC6786C}" destId="{99766D7A-5F10-46E0-B6D6-4EB34F3FDD61}" srcOrd="1" destOrd="0" presId="urn:microsoft.com/office/officeart/2008/layout/NameandTitleOrganizationalChart"/>
    <dgm:cxn modelId="{AE91A3D2-EC18-42A4-9E1F-AD97CC94269C}" type="presOf" srcId="{ABECABA5-9A8E-4DD6-8BA3-10CA14A952CB}" destId="{8A69615D-F8F8-429C-AFBC-140CD881FA23}" srcOrd="0" destOrd="0" presId="urn:microsoft.com/office/officeart/2008/layout/NameandTitleOrganizationalChart"/>
    <dgm:cxn modelId="{DBFD555E-D50F-4874-B7A6-B84745219AA2}" type="presOf" srcId="{263953D2-E6F9-4643-8EE8-C3FA6F219326}" destId="{C66CC764-7096-4898-8199-D7BF3F459BBB}" srcOrd="0" destOrd="0" presId="urn:microsoft.com/office/officeart/2008/layout/NameandTitleOrganizationalChart"/>
    <dgm:cxn modelId="{0A9E2E64-AEC1-4B37-A69E-E47668FD84F0}" type="presOf" srcId="{D664221D-AE1C-4208-B8A1-96E9B81534F0}" destId="{9A1DE650-0DF0-41B8-87C8-5191FEE70D28}"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74A55E7A-E6E8-4956-A418-6A3134A93570}" type="presOf" srcId="{82D2F21E-856E-4986-AC4B-A901316097DA}" destId="{6077D182-5B8B-4235-BCA5-24BE7646D282}" srcOrd="0" destOrd="0" presId="urn:microsoft.com/office/officeart/2008/layout/NameandTitleOrganizationalChart"/>
    <dgm:cxn modelId="{805314FC-3E95-4CE5-ADD7-D9116A0CF775}" type="presOf" srcId="{4F568B2B-5D3A-44F9-8D2F-6C4F617A1031}" destId="{E87B7177-C1D2-490D-BFB2-FCE75D000B70}" srcOrd="0" destOrd="0" presId="urn:microsoft.com/office/officeart/2008/layout/NameandTitleOrganizationalChart"/>
    <dgm:cxn modelId="{726CF373-1BCD-4165-94B9-29930BBE9D9C}" type="presOf" srcId="{761B2A53-97DE-4A73-8203-F53B8FC6786C}" destId="{51F733E8-E124-4598-BE86-AFEDF7A12F05}" srcOrd="0" destOrd="0" presId="urn:microsoft.com/office/officeart/2008/layout/NameandTitleOrganizationalChart"/>
    <dgm:cxn modelId="{AEED8517-873F-454B-82A7-75355D44D90A}" type="presOf" srcId="{858DE9E8-50D4-4B77-A9AA-260DEA689A19}" destId="{883A0004-7E51-4776-AB8F-00DF680862C9}" srcOrd="0" destOrd="0" presId="urn:microsoft.com/office/officeart/2008/layout/NameandTitleOrganizationalChart"/>
    <dgm:cxn modelId="{F2CBBE3C-C189-42A6-BEBE-053DAD1A7C8C}" type="presOf" srcId="{AED6C4BD-10D7-417C-9109-D4B085DF79D8}" destId="{8BC7D37D-B40B-437E-964A-11A66F730EAD}"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332184F4-749D-48AC-B94F-15C4D0E05C3A}" type="presOf" srcId="{CA833BB1-F590-4B00-9D80-CF5060EE7AC2}" destId="{542E98DF-D0F5-45D3-9836-02A12E2DF6B3}" srcOrd="0" destOrd="0" presId="urn:microsoft.com/office/officeart/2008/layout/NameandTitleOrganizationalChart"/>
    <dgm:cxn modelId="{EEDE9B0F-4056-421F-A6D8-7662FD8003FB}" type="presOf" srcId="{7334D38D-1375-408A-8AE0-EDB97596076A}" destId="{B9BA7C7F-5E80-473E-849A-E6F4B094FD9A}" srcOrd="0" destOrd="0" presId="urn:microsoft.com/office/officeart/2008/layout/NameandTitleOrganizationalChart"/>
    <dgm:cxn modelId="{5D57890B-F150-46E4-983E-24E6DCA2D1F0}" type="presOf" srcId="{7E3D20CC-9B0F-486E-B088-1E792CE1FA75}" destId="{B12BD221-688A-45A4-B05A-AF54B7DBC4B8}"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76196F2E-6EA2-4AAB-8BF0-9E1CCD3D4E3A}" type="presOf" srcId="{E2650F4E-868E-459E-A092-0FE37CCEFD06}" destId="{E26AEED3-0853-4430-811E-1D27EF8524A8}" srcOrd="0" destOrd="0" presId="urn:microsoft.com/office/officeart/2008/layout/NameandTitleOrganizationalChart"/>
    <dgm:cxn modelId="{11DB6DF5-4FA6-4517-9F6E-AC7C5664D9B8}" type="presOf" srcId="{C9A013BF-A521-4077-AF46-53BF9CD27121}" destId="{4256AD21-FFA3-40A8-96AD-FD0EA1F9CFE9}" srcOrd="0" destOrd="0" presId="urn:microsoft.com/office/officeart/2008/layout/NameandTitleOrganizationalChart"/>
    <dgm:cxn modelId="{738EE6B8-724B-4CC0-97C7-13537A8B3E6E}" type="presOf" srcId="{3069C6EB-632F-4A4F-B9BF-8A221240F189}" destId="{41FDE034-FDF7-4756-89EF-660AB9803BF2}" srcOrd="0" destOrd="0" presId="urn:microsoft.com/office/officeart/2008/layout/NameandTitleOrganizationalChart"/>
    <dgm:cxn modelId="{A5D0696C-58E4-40D4-8C27-07F6633E762C}" type="presParOf" srcId="{B9BA7C7F-5E80-473E-849A-E6F4B094FD9A}" destId="{818349D0-B533-48D7-AC19-65217EBDB3C6}" srcOrd="0" destOrd="0" presId="urn:microsoft.com/office/officeart/2008/layout/NameandTitleOrganizationalChart"/>
    <dgm:cxn modelId="{84A214EF-5E6D-4B74-8D3C-AA9F3A70AF5C}" type="presParOf" srcId="{818349D0-B533-48D7-AC19-65217EBDB3C6}" destId="{B7100100-57DF-40D6-A1F6-8D2958C85043}" srcOrd="0" destOrd="0" presId="urn:microsoft.com/office/officeart/2008/layout/NameandTitleOrganizationalChart"/>
    <dgm:cxn modelId="{4E3677C8-783F-4ACE-BE00-6DE55CD87CC7}" type="presParOf" srcId="{B7100100-57DF-40D6-A1F6-8D2958C85043}" destId="{ADA7951F-EF23-4D17-B31E-60A0926468EE}" srcOrd="0" destOrd="0" presId="urn:microsoft.com/office/officeart/2008/layout/NameandTitleOrganizationalChart"/>
    <dgm:cxn modelId="{7ADDACCD-EE0D-47BF-8AAF-49F7E1F57A21}" type="presParOf" srcId="{B7100100-57DF-40D6-A1F6-8D2958C85043}" destId="{8A69615D-F8F8-429C-AFBC-140CD881FA23}" srcOrd="1" destOrd="0" presId="urn:microsoft.com/office/officeart/2008/layout/NameandTitleOrganizationalChart"/>
    <dgm:cxn modelId="{CCBF6CEF-BB46-4D27-A323-871720BCA830}" type="presParOf" srcId="{B7100100-57DF-40D6-A1F6-8D2958C85043}" destId="{5C461C12-CB89-4498-9DFD-708F3D4A5AE8}" srcOrd="2" destOrd="0" presId="urn:microsoft.com/office/officeart/2008/layout/NameandTitleOrganizationalChart"/>
    <dgm:cxn modelId="{49BE8ACB-C945-4AEB-82D9-A1B828621707}" type="presParOf" srcId="{818349D0-B533-48D7-AC19-65217EBDB3C6}" destId="{1CB22586-83BA-4D34-9D63-37F8793B90B6}" srcOrd="1" destOrd="0" presId="urn:microsoft.com/office/officeart/2008/layout/NameandTitleOrganizationalChart"/>
    <dgm:cxn modelId="{8C0EC435-902D-4562-8B29-B0132E87F68E}" type="presParOf" srcId="{1CB22586-83BA-4D34-9D63-37F8793B90B6}" destId="{883A0004-7E51-4776-AB8F-00DF680862C9}" srcOrd="0" destOrd="0" presId="urn:microsoft.com/office/officeart/2008/layout/NameandTitleOrganizationalChart"/>
    <dgm:cxn modelId="{508F6AC1-6912-43E0-B644-AFAD9183A1C8}" type="presParOf" srcId="{1CB22586-83BA-4D34-9D63-37F8793B90B6}" destId="{25EAA120-D58A-4283-8FDC-BAEDA6C76A61}" srcOrd="1" destOrd="0" presId="urn:microsoft.com/office/officeart/2008/layout/NameandTitleOrganizationalChart"/>
    <dgm:cxn modelId="{94422271-F4C7-487B-88EF-7CCB0C648123}" type="presParOf" srcId="{25EAA120-D58A-4283-8FDC-BAEDA6C76A61}" destId="{94AA2E85-C7A4-4017-88D3-BFC245F97264}" srcOrd="0" destOrd="0" presId="urn:microsoft.com/office/officeart/2008/layout/NameandTitleOrganizationalChart"/>
    <dgm:cxn modelId="{78516299-8836-4172-92DF-A91E9A838630}" type="presParOf" srcId="{94AA2E85-C7A4-4017-88D3-BFC245F97264}" destId="{B12BD221-688A-45A4-B05A-AF54B7DBC4B8}" srcOrd="0" destOrd="0" presId="urn:microsoft.com/office/officeart/2008/layout/NameandTitleOrganizationalChart"/>
    <dgm:cxn modelId="{CA003C72-6991-4EAA-8604-A5FB71789E45}" type="presParOf" srcId="{94AA2E85-C7A4-4017-88D3-BFC245F97264}" destId="{9F25BC85-E77C-409A-89C2-95BA1AD81163}" srcOrd="1" destOrd="0" presId="urn:microsoft.com/office/officeart/2008/layout/NameandTitleOrganizationalChart"/>
    <dgm:cxn modelId="{09E0AE02-2153-4F7E-8281-476DD6E4D090}" type="presParOf" srcId="{94AA2E85-C7A4-4017-88D3-BFC245F97264}" destId="{5F55DB1A-F255-4B0D-B27A-17876473A03C}" srcOrd="2" destOrd="0" presId="urn:microsoft.com/office/officeart/2008/layout/NameandTitleOrganizationalChart"/>
    <dgm:cxn modelId="{B8F1B7F4-E55B-4F65-B5CE-EAF6C414C125}" type="presParOf" srcId="{25EAA120-D58A-4283-8FDC-BAEDA6C76A61}" destId="{2068F839-2697-44F9-B1A6-3F3B26A2AD90}" srcOrd="1" destOrd="0" presId="urn:microsoft.com/office/officeart/2008/layout/NameandTitleOrganizationalChart"/>
    <dgm:cxn modelId="{F159D8E6-0E5E-43D3-BC55-D81A8FEE3E21}" type="presParOf" srcId="{2068F839-2697-44F9-B1A6-3F3B26A2AD90}" destId="{D9B0C917-42E9-4C4C-8D89-4A9EF5612CE2}" srcOrd="0" destOrd="0" presId="urn:microsoft.com/office/officeart/2008/layout/NameandTitleOrganizationalChart"/>
    <dgm:cxn modelId="{357F2493-196A-4E9C-91CE-0215387090CB}" type="presParOf" srcId="{2068F839-2697-44F9-B1A6-3F3B26A2AD90}" destId="{6B60A97B-3094-446A-BC28-00CB6942FCBF}" srcOrd="1" destOrd="0" presId="urn:microsoft.com/office/officeart/2008/layout/NameandTitleOrganizationalChart"/>
    <dgm:cxn modelId="{F2EBF379-1997-46F1-8AB4-3E94D112D3D4}" type="presParOf" srcId="{6B60A97B-3094-446A-BC28-00CB6942FCBF}" destId="{618B7A09-8361-4330-BA68-D799B75F7C9E}" srcOrd="0" destOrd="0" presId="urn:microsoft.com/office/officeart/2008/layout/NameandTitleOrganizationalChart"/>
    <dgm:cxn modelId="{3664788D-A958-4A62-92C7-377DA25ACF0F}" type="presParOf" srcId="{618B7A09-8361-4330-BA68-D799B75F7C9E}" destId="{A2568639-C48A-4361-B813-79B3F69CA822}" srcOrd="0" destOrd="0" presId="urn:microsoft.com/office/officeart/2008/layout/NameandTitleOrganizationalChart"/>
    <dgm:cxn modelId="{55106A80-9948-416C-90EB-737E1E0C4275}" type="presParOf" srcId="{618B7A09-8361-4330-BA68-D799B75F7C9E}" destId="{96F1EF70-9149-4113-91E7-50757FEEF8B5}" srcOrd="1" destOrd="0" presId="urn:microsoft.com/office/officeart/2008/layout/NameandTitleOrganizationalChart"/>
    <dgm:cxn modelId="{B30531B7-9828-449D-B4A4-1AA5D2E8AF35}" type="presParOf" srcId="{618B7A09-8361-4330-BA68-D799B75F7C9E}" destId="{1F104FC4-0424-47CC-8142-9EB73DF234B3}" srcOrd="2" destOrd="0" presId="urn:microsoft.com/office/officeart/2008/layout/NameandTitleOrganizationalChart"/>
    <dgm:cxn modelId="{90AF7D46-AB93-4C7E-9BDF-CADF15471EC1}" type="presParOf" srcId="{6B60A97B-3094-446A-BC28-00CB6942FCBF}" destId="{D81C2454-B4EF-462E-A275-CB1515906454}" srcOrd="1" destOrd="0" presId="urn:microsoft.com/office/officeart/2008/layout/NameandTitleOrganizationalChart"/>
    <dgm:cxn modelId="{05902E07-F3F7-4309-B469-7ADEB1C6C91A}" type="presParOf" srcId="{D81C2454-B4EF-462E-A275-CB1515906454}" destId="{6077D182-5B8B-4235-BCA5-24BE7646D282}" srcOrd="0" destOrd="0" presId="urn:microsoft.com/office/officeart/2008/layout/NameandTitleOrganizationalChart"/>
    <dgm:cxn modelId="{C94237F1-6CFF-4D32-99AC-0FB3029EF78C}" type="presParOf" srcId="{D81C2454-B4EF-462E-A275-CB1515906454}" destId="{F75DA0C3-DAF2-4279-9195-E5FF00085CCA}" srcOrd="1" destOrd="0" presId="urn:microsoft.com/office/officeart/2008/layout/NameandTitleOrganizationalChart"/>
    <dgm:cxn modelId="{7785D9C0-8D39-4426-BD7A-8CE7FF4A8817}" type="presParOf" srcId="{F75DA0C3-DAF2-4279-9195-E5FF00085CCA}" destId="{818457E5-18CC-41CC-8E9B-5319BD262C90}" srcOrd="0" destOrd="0" presId="urn:microsoft.com/office/officeart/2008/layout/NameandTitleOrganizationalChart"/>
    <dgm:cxn modelId="{9D4DA51E-8DCB-44B5-A83E-274A405CB592}" type="presParOf" srcId="{818457E5-18CC-41CC-8E9B-5319BD262C90}" destId="{87D7F144-9ADF-4A79-8594-4606123AF018}" srcOrd="0" destOrd="0" presId="urn:microsoft.com/office/officeart/2008/layout/NameandTitleOrganizationalChart"/>
    <dgm:cxn modelId="{03868470-21C6-47C2-8EC9-9379D0C314A1}" type="presParOf" srcId="{818457E5-18CC-41CC-8E9B-5319BD262C90}" destId="{E26AEED3-0853-4430-811E-1D27EF8524A8}" srcOrd="1" destOrd="0" presId="urn:microsoft.com/office/officeart/2008/layout/NameandTitleOrganizationalChart"/>
    <dgm:cxn modelId="{6DD36B54-4963-4F7C-ADA9-8954F179D062}" type="presParOf" srcId="{818457E5-18CC-41CC-8E9B-5319BD262C90}" destId="{0985DF48-3E6D-4161-A08E-D89F2A4A2B60}" srcOrd="2" destOrd="0" presId="urn:microsoft.com/office/officeart/2008/layout/NameandTitleOrganizationalChart"/>
    <dgm:cxn modelId="{55391CEB-2B9B-4ECC-801B-5F1A1057B2C2}" type="presParOf" srcId="{F75DA0C3-DAF2-4279-9195-E5FF00085CCA}" destId="{5A47D5E3-0F1F-4165-B922-F22AE0ECD544}" srcOrd="1" destOrd="0" presId="urn:microsoft.com/office/officeart/2008/layout/NameandTitleOrganizationalChart"/>
    <dgm:cxn modelId="{36B89225-0B02-46D8-BB3C-4A1CEB08694F}" type="presParOf" srcId="{F75DA0C3-DAF2-4279-9195-E5FF00085CCA}" destId="{A1C1D61D-DA22-4FC6-90FC-BD3372821FAF}" srcOrd="2" destOrd="0" presId="urn:microsoft.com/office/officeart/2008/layout/NameandTitleOrganizationalChart"/>
    <dgm:cxn modelId="{69AFACC7-10CA-4700-92B5-19F70280F5B2}" type="presParOf" srcId="{D81C2454-B4EF-462E-A275-CB1515906454}" destId="{FD2754C1-E632-4B73-9CCA-8329CBCFA258}" srcOrd="2" destOrd="0" presId="urn:microsoft.com/office/officeart/2008/layout/NameandTitleOrganizationalChart"/>
    <dgm:cxn modelId="{D9330EE7-B307-463E-BA80-A54D76DDCF23}" type="presParOf" srcId="{D81C2454-B4EF-462E-A275-CB1515906454}" destId="{7F10AE91-212A-4E45-A19B-BFEBEF62AA28}" srcOrd="3" destOrd="0" presId="urn:microsoft.com/office/officeart/2008/layout/NameandTitleOrganizationalChart"/>
    <dgm:cxn modelId="{D8529EF0-FD52-4775-86F5-B0A9FBB4B0DF}" type="presParOf" srcId="{7F10AE91-212A-4E45-A19B-BFEBEF62AA28}" destId="{F5BE1A3B-F45C-4C1A-990B-9EB54811BFE4}" srcOrd="0" destOrd="0" presId="urn:microsoft.com/office/officeart/2008/layout/NameandTitleOrganizationalChart"/>
    <dgm:cxn modelId="{E7881CCC-C303-400B-892D-D9EB6824E97C}" type="presParOf" srcId="{F5BE1A3B-F45C-4C1A-990B-9EB54811BFE4}" destId="{9A1DE650-0DF0-41B8-87C8-5191FEE70D28}" srcOrd="0" destOrd="0" presId="urn:microsoft.com/office/officeart/2008/layout/NameandTitleOrganizationalChart"/>
    <dgm:cxn modelId="{DB0B969E-F770-4851-9FEF-860A0435D566}" type="presParOf" srcId="{F5BE1A3B-F45C-4C1A-990B-9EB54811BFE4}" destId="{48A2BBE2-32D5-475D-8ED1-880F01E8A155}" srcOrd="1" destOrd="0" presId="urn:microsoft.com/office/officeart/2008/layout/NameandTitleOrganizationalChart"/>
    <dgm:cxn modelId="{5248B59B-8C78-4DB8-BF9A-A9AECDDC3501}" type="presParOf" srcId="{F5BE1A3B-F45C-4C1A-990B-9EB54811BFE4}" destId="{73F126ED-8614-4C39-ADCA-057EBA3BA3C8}" srcOrd="2" destOrd="0" presId="urn:microsoft.com/office/officeart/2008/layout/NameandTitleOrganizationalChart"/>
    <dgm:cxn modelId="{A37BADBA-8DD2-475E-BAF1-4CB2E2508342}" type="presParOf" srcId="{7F10AE91-212A-4E45-A19B-BFEBEF62AA28}" destId="{6AE9485C-A652-488C-829A-6FEA2DCEC6C3}" srcOrd="1" destOrd="0" presId="urn:microsoft.com/office/officeart/2008/layout/NameandTitleOrganizationalChart"/>
    <dgm:cxn modelId="{D3341E6E-A080-47FE-858A-7AC44CD114C0}" type="presParOf" srcId="{7F10AE91-212A-4E45-A19B-BFEBEF62AA28}" destId="{385FE272-03B2-49F1-8E1E-CAF9ABAB2C8E}" srcOrd="2" destOrd="0" presId="urn:microsoft.com/office/officeart/2008/layout/NameandTitleOrganizationalChart"/>
    <dgm:cxn modelId="{B5532094-1BC5-4902-850A-BFF244B676D7}" type="presParOf" srcId="{D81C2454-B4EF-462E-A275-CB1515906454}" destId="{41FDE034-FDF7-4756-89EF-660AB9803BF2}" srcOrd="4" destOrd="0" presId="urn:microsoft.com/office/officeart/2008/layout/NameandTitleOrganizationalChart"/>
    <dgm:cxn modelId="{2BF5A4DB-A77B-4522-82C2-D7307DC4F6AE}" type="presParOf" srcId="{D81C2454-B4EF-462E-A275-CB1515906454}" destId="{ECA8BE72-4D5E-4205-A9C7-A0E4D21B59E1}" srcOrd="5" destOrd="0" presId="urn:microsoft.com/office/officeart/2008/layout/NameandTitleOrganizationalChart"/>
    <dgm:cxn modelId="{B94EC7E7-21BC-4993-B96D-ED7742A8CD82}" type="presParOf" srcId="{ECA8BE72-4D5E-4205-A9C7-A0E4D21B59E1}" destId="{77DA172D-0A04-4D41-8144-EA12BCF29357}" srcOrd="0" destOrd="0" presId="urn:microsoft.com/office/officeart/2008/layout/NameandTitleOrganizationalChart"/>
    <dgm:cxn modelId="{05CA3477-9ADF-44D7-8B41-0C9CA317AAD4}" type="presParOf" srcId="{77DA172D-0A04-4D41-8144-EA12BCF29357}" destId="{BAB3D042-025C-471F-B939-4A4CE41ED409}" srcOrd="0" destOrd="0" presId="urn:microsoft.com/office/officeart/2008/layout/NameandTitleOrganizationalChart"/>
    <dgm:cxn modelId="{C885E6C5-0D3E-4D01-8311-EB0AA0848097}" type="presParOf" srcId="{77DA172D-0A04-4D41-8144-EA12BCF29357}" destId="{E1352923-C8CF-421D-B532-5B73793CCE17}" srcOrd="1" destOrd="0" presId="urn:microsoft.com/office/officeart/2008/layout/NameandTitleOrganizationalChart"/>
    <dgm:cxn modelId="{15107E1F-8B27-4401-A692-6F9202108343}" type="presParOf" srcId="{77DA172D-0A04-4D41-8144-EA12BCF29357}" destId="{C29850B1-E246-4CE3-AFBA-E0BA52F512E0}" srcOrd="2" destOrd="0" presId="urn:microsoft.com/office/officeart/2008/layout/NameandTitleOrganizationalChart"/>
    <dgm:cxn modelId="{9E40740F-8AFC-4CF2-8014-CE7731E589A0}" type="presParOf" srcId="{ECA8BE72-4D5E-4205-A9C7-A0E4D21B59E1}" destId="{F1B75542-4763-4002-8E03-D584CEE0B739}" srcOrd="1" destOrd="0" presId="urn:microsoft.com/office/officeart/2008/layout/NameandTitleOrganizationalChart"/>
    <dgm:cxn modelId="{5325C736-7CA6-467C-B5BB-9F867D0A61F5}" type="presParOf" srcId="{ECA8BE72-4D5E-4205-A9C7-A0E4D21B59E1}" destId="{E383E2BB-093B-4D8C-BED3-9DA3D087C7B0}" srcOrd="2" destOrd="0" presId="urn:microsoft.com/office/officeart/2008/layout/NameandTitleOrganizationalChart"/>
    <dgm:cxn modelId="{FE6AA439-95F8-4545-B02E-0CD365F6A8CF}" type="presParOf" srcId="{D81C2454-B4EF-462E-A275-CB1515906454}" destId="{C66CC764-7096-4898-8199-D7BF3F459BBB}" srcOrd="6" destOrd="0" presId="urn:microsoft.com/office/officeart/2008/layout/NameandTitleOrganizationalChart"/>
    <dgm:cxn modelId="{5B54F1E1-C7AA-4632-ABA9-3DE956D3FC73}" type="presParOf" srcId="{D81C2454-B4EF-462E-A275-CB1515906454}" destId="{894EF676-B79D-48F2-B705-97BC93792AFF}" srcOrd="7" destOrd="0" presId="urn:microsoft.com/office/officeart/2008/layout/NameandTitleOrganizationalChart"/>
    <dgm:cxn modelId="{A7F2E4E9-E0A7-4D80-AEA8-918B8A014810}" type="presParOf" srcId="{894EF676-B79D-48F2-B705-97BC93792AFF}" destId="{BAD2D264-D590-49EE-B74D-A67E3BF94D69}" srcOrd="0" destOrd="0" presId="urn:microsoft.com/office/officeart/2008/layout/NameandTitleOrganizationalChart"/>
    <dgm:cxn modelId="{6366D8C0-63AB-41D0-A137-863D56CD4781}" type="presParOf" srcId="{BAD2D264-D590-49EE-B74D-A67E3BF94D69}" destId="{8BC7D37D-B40B-437E-964A-11A66F730EAD}" srcOrd="0" destOrd="0" presId="urn:microsoft.com/office/officeart/2008/layout/NameandTitleOrganizationalChart"/>
    <dgm:cxn modelId="{77DF8EB4-1F8B-44EF-B9A3-96CBDE08629D}" type="presParOf" srcId="{BAD2D264-D590-49EE-B74D-A67E3BF94D69}" destId="{5C5E471A-8563-4D42-9D79-7CDB7BABE48E}" srcOrd="1" destOrd="0" presId="urn:microsoft.com/office/officeart/2008/layout/NameandTitleOrganizationalChart"/>
    <dgm:cxn modelId="{FF93AD33-C94A-4A85-AE4F-71641E072518}" type="presParOf" srcId="{BAD2D264-D590-49EE-B74D-A67E3BF94D69}" destId="{EE3F8D29-3C1A-4310-AC03-72D4E340CDAF}" srcOrd="2" destOrd="0" presId="urn:microsoft.com/office/officeart/2008/layout/NameandTitleOrganizationalChart"/>
    <dgm:cxn modelId="{7FBC9068-CE45-4405-BCE2-ECF8C37A48C8}" type="presParOf" srcId="{894EF676-B79D-48F2-B705-97BC93792AFF}" destId="{EF0EFEDD-4426-4506-A58C-8F1951E001D1}" srcOrd="1" destOrd="0" presId="urn:microsoft.com/office/officeart/2008/layout/NameandTitleOrganizationalChart"/>
    <dgm:cxn modelId="{E840D752-0953-48AE-96E1-E41C410A6248}" type="presParOf" srcId="{894EF676-B79D-48F2-B705-97BC93792AFF}" destId="{7FB4C469-5EE6-4736-9E79-1D88D2AF3EA0}" srcOrd="2" destOrd="0" presId="urn:microsoft.com/office/officeart/2008/layout/NameandTitleOrganizationalChart"/>
    <dgm:cxn modelId="{A471A3E2-E0FF-4910-84EF-B75407B60141}" type="presParOf" srcId="{6B60A97B-3094-446A-BC28-00CB6942FCBF}" destId="{F5AC25D4-1979-459F-844F-E0B97EB6B420}" srcOrd="2" destOrd="0" presId="urn:microsoft.com/office/officeart/2008/layout/NameandTitleOrganizationalChart"/>
    <dgm:cxn modelId="{FED74585-34F3-442E-9B5E-C57B77930792}" type="presParOf" srcId="{2068F839-2697-44F9-B1A6-3F3B26A2AD90}" destId="{E87B7177-C1D2-490D-BFB2-FCE75D000B70}" srcOrd="2" destOrd="0" presId="urn:microsoft.com/office/officeart/2008/layout/NameandTitleOrganizationalChart"/>
    <dgm:cxn modelId="{35884AF5-BC1B-4434-BC7F-83AA948BF497}" type="presParOf" srcId="{2068F839-2697-44F9-B1A6-3F3B26A2AD90}" destId="{BAFCB20A-2764-412B-A7D8-82DFBE83B14C}" srcOrd="3" destOrd="0" presId="urn:microsoft.com/office/officeart/2008/layout/NameandTitleOrganizationalChart"/>
    <dgm:cxn modelId="{8560BB3C-10AA-43DF-B01A-15EED26C96A1}" type="presParOf" srcId="{BAFCB20A-2764-412B-A7D8-82DFBE83B14C}" destId="{66647C65-E43B-4C05-89D3-558D98B925B4}" srcOrd="0" destOrd="0" presId="urn:microsoft.com/office/officeart/2008/layout/NameandTitleOrganizationalChart"/>
    <dgm:cxn modelId="{EDE0845D-F458-40D8-9F3A-17D254C5A802}" type="presParOf" srcId="{66647C65-E43B-4C05-89D3-558D98B925B4}" destId="{12BA1CDC-BF41-4EAC-B0E7-297CD7633B48}" srcOrd="0" destOrd="0" presId="urn:microsoft.com/office/officeart/2008/layout/NameandTitleOrganizationalChart"/>
    <dgm:cxn modelId="{2A26886D-94BD-4ADC-A993-E986B6DE8EB5}" type="presParOf" srcId="{66647C65-E43B-4C05-89D3-558D98B925B4}" destId="{960D02B2-EEB7-4DA2-87FF-5A2167A464AE}" srcOrd="1" destOrd="0" presId="urn:microsoft.com/office/officeart/2008/layout/NameandTitleOrganizationalChart"/>
    <dgm:cxn modelId="{0B35EB76-3A7B-43CF-8380-9103F45548FF}" type="presParOf" srcId="{66647C65-E43B-4C05-89D3-558D98B925B4}" destId="{8EB30363-824B-4906-8F57-E75BFCB632F4}" srcOrd="2" destOrd="0" presId="urn:microsoft.com/office/officeart/2008/layout/NameandTitleOrganizationalChart"/>
    <dgm:cxn modelId="{F8C6C2E9-0FE3-4DA8-AED3-D3DE98778E13}" type="presParOf" srcId="{BAFCB20A-2764-412B-A7D8-82DFBE83B14C}" destId="{828D605E-E7F2-4882-99A5-959170E2767A}" srcOrd="1" destOrd="0" presId="urn:microsoft.com/office/officeart/2008/layout/NameandTitleOrganizationalChart"/>
    <dgm:cxn modelId="{61D4FA99-7348-41B9-9013-582CD22E2B25}" type="presParOf" srcId="{828D605E-E7F2-4882-99A5-959170E2767A}" destId="{5C02EAFD-8CC8-48E1-B4F4-106665620A6E}" srcOrd="0" destOrd="0" presId="urn:microsoft.com/office/officeart/2008/layout/NameandTitleOrganizationalChart"/>
    <dgm:cxn modelId="{F990E419-30D4-4233-9DD8-333ADA871288}" type="presParOf" srcId="{828D605E-E7F2-4882-99A5-959170E2767A}" destId="{A989152C-24D2-45CD-81E3-5EBB1B32AC03}" srcOrd="1" destOrd="0" presId="urn:microsoft.com/office/officeart/2008/layout/NameandTitleOrganizationalChart"/>
    <dgm:cxn modelId="{A13B2D35-39D2-4275-990A-35BDC48F342E}" type="presParOf" srcId="{A989152C-24D2-45CD-81E3-5EBB1B32AC03}" destId="{79109D8D-0972-474B-9817-53357C66EB4C}" srcOrd="0" destOrd="0" presId="urn:microsoft.com/office/officeart/2008/layout/NameandTitleOrganizationalChart"/>
    <dgm:cxn modelId="{69EC5658-0C9B-4B70-9296-0B01C9761CA2}" type="presParOf" srcId="{79109D8D-0972-474B-9817-53357C66EB4C}" destId="{542E98DF-D0F5-45D3-9836-02A12E2DF6B3}" srcOrd="0" destOrd="0" presId="urn:microsoft.com/office/officeart/2008/layout/NameandTitleOrganizationalChart"/>
    <dgm:cxn modelId="{3452A331-0074-4F90-B095-F981DAC2EE93}" type="presParOf" srcId="{79109D8D-0972-474B-9817-53357C66EB4C}" destId="{37A54D3E-8158-449B-8FD6-ED9E379CFC31}" srcOrd="1" destOrd="0" presId="urn:microsoft.com/office/officeart/2008/layout/NameandTitleOrganizationalChart"/>
    <dgm:cxn modelId="{2A4C2A70-0FC7-470A-BD29-C3EC73C46538}" type="presParOf" srcId="{79109D8D-0972-474B-9817-53357C66EB4C}" destId="{960FAFE2-3BE4-4200-92F9-5ECDAD277A2D}" srcOrd="2" destOrd="0" presId="urn:microsoft.com/office/officeart/2008/layout/NameandTitleOrganizationalChart"/>
    <dgm:cxn modelId="{C2CBA141-D544-4509-85AE-CF514EB542CA}" type="presParOf" srcId="{A989152C-24D2-45CD-81E3-5EBB1B32AC03}" destId="{721E15BD-9100-4596-B3AA-0851AD660FFA}" srcOrd="1" destOrd="0" presId="urn:microsoft.com/office/officeart/2008/layout/NameandTitleOrganizationalChart"/>
    <dgm:cxn modelId="{E4059C93-5FC4-4F66-9683-85083AFDDCA6}" type="presParOf" srcId="{A989152C-24D2-45CD-81E3-5EBB1B32AC03}" destId="{154FA466-0E15-4FEE-95CC-0DD97D9433DF}" srcOrd="2" destOrd="0" presId="urn:microsoft.com/office/officeart/2008/layout/NameandTitleOrganizationalChart"/>
    <dgm:cxn modelId="{69511285-1241-42EE-AEC3-F25CAA8B2C4B}" type="presParOf" srcId="{BAFCB20A-2764-412B-A7D8-82DFBE83B14C}" destId="{93017380-31C5-4CBF-BE68-4FDCB2CA0BD2}" srcOrd="2" destOrd="0" presId="urn:microsoft.com/office/officeart/2008/layout/NameandTitleOrganizationalChart"/>
    <dgm:cxn modelId="{0FD806CB-32B4-4376-9635-45D098AC7C6D}" type="presParOf" srcId="{2068F839-2697-44F9-B1A6-3F3B26A2AD90}" destId="{6A6D0E88-C282-49D1-8F56-7086C3A224E8}" srcOrd="4" destOrd="0" presId="urn:microsoft.com/office/officeart/2008/layout/NameandTitleOrganizationalChart"/>
    <dgm:cxn modelId="{1CDF24DA-90E0-4904-8550-ED150BE41465}" type="presParOf" srcId="{2068F839-2697-44F9-B1A6-3F3B26A2AD90}" destId="{FA8556CA-C4E8-4D9A-A599-071CDD6E56F2}" srcOrd="5" destOrd="0" presId="urn:microsoft.com/office/officeart/2008/layout/NameandTitleOrganizationalChart"/>
    <dgm:cxn modelId="{41C601A8-CC15-4BC0-A27F-5541E88CC2FC}" type="presParOf" srcId="{FA8556CA-C4E8-4D9A-A599-071CDD6E56F2}" destId="{BA5E86A0-2BED-435D-B223-9C7EDF7DF068}" srcOrd="0" destOrd="0" presId="urn:microsoft.com/office/officeart/2008/layout/NameandTitleOrganizationalChart"/>
    <dgm:cxn modelId="{4F0992F6-97EA-495E-AE20-FDCBB7274028}" type="presParOf" srcId="{BA5E86A0-2BED-435D-B223-9C7EDF7DF068}" destId="{51F733E8-E124-4598-BE86-AFEDF7A12F05}" srcOrd="0" destOrd="0" presId="urn:microsoft.com/office/officeart/2008/layout/NameandTitleOrganizationalChart"/>
    <dgm:cxn modelId="{63929D4A-1C7F-4A74-B1CE-81691A0E9888}" type="presParOf" srcId="{BA5E86A0-2BED-435D-B223-9C7EDF7DF068}" destId="{FE0350CC-55F9-41F0-A0C0-98F84E435369}" srcOrd="1" destOrd="0" presId="urn:microsoft.com/office/officeart/2008/layout/NameandTitleOrganizationalChart"/>
    <dgm:cxn modelId="{60B5B7BB-4B2A-44DE-B197-CAD72790276D}" type="presParOf" srcId="{BA5E86A0-2BED-435D-B223-9C7EDF7DF068}" destId="{99766D7A-5F10-46E0-B6D6-4EB34F3FDD61}" srcOrd="2" destOrd="0" presId="urn:microsoft.com/office/officeart/2008/layout/NameandTitleOrganizationalChart"/>
    <dgm:cxn modelId="{DF8DEF2C-C07B-4143-A47C-5F42539022D7}" type="presParOf" srcId="{FA8556CA-C4E8-4D9A-A599-071CDD6E56F2}" destId="{506AD44F-CC09-417B-8898-7DAA103B9410}" srcOrd="1" destOrd="0" presId="urn:microsoft.com/office/officeart/2008/layout/NameandTitleOrganizationalChart"/>
    <dgm:cxn modelId="{D1ADEE9A-A58E-4524-93BD-C051FC581199}" type="presParOf" srcId="{506AD44F-CC09-417B-8898-7DAA103B9410}" destId="{4256AD21-FFA3-40A8-96AD-FD0EA1F9CFE9}" srcOrd="0" destOrd="0" presId="urn:microsoft.com/office/officeart/2008/layout/NameandTitleOrganizationalChart"/>
    <dgm:cxn modelId="{A1200433-B0DA-46FA-B3AC-77A995B216C3}" type="presParOf" srcId="{506AD44F-CC09-417B-8898-7DAA103B9410}" destId="{442C0D51-E86E-4776-85CB-66639CD297F8}" srcOrd="1" destOrd="0" presId="urn:microsoft.com/office/officeart/2008/layout/NameandTitleOrganizationalChart"/>
    <dgm:cxn modelId="{57791F1B-53B8-43AC-A99A-F3C37B4173E2}" type="presParOf" srcId="{442C0D51-E86E-4776-85CB-66639CD297F8}" destId="{0ADA3DF8-3742-4225-A2AC-4BDE0CF154AA}" srcOrd="0" destOrd="0" presId="urn:microsoft.com/office/officeart/2008/layout/NameandTitleOrganizationalChart"/>
    <dgm:cxn modelId="{CF2249C4-DEB8-4435-9C6C-7839C6A4E980}" type="presParOf" srcId="{0ADA3DF8-3742-4225-A2AC-4BDE0CF154AA}" destId="{2CE9F25E-7A0E-4D16-9E3E-37A3F2CBCC41}" srcOrd="0" destOrd="0" presId="urn:microsoft.com/office/officeart/2008/layout/NameandTitleOrganizationalChart"/>
    <dgm:cxn modelId="{AED458D8-3A0A-46C5-951C-2A2153403C02}" type="presParOf" srcId="{0ADA3DF8-3742-4225-A2AC-4BDE0CF154AA}" destId="{2CFE6676-2B00-4F59-84C4-0D7F2DF0186B}" srcOrd="1" destOrd="0" presId="urn:microsoft.com/office/officeart/2008/layout/NameandTitleOrganizationalChart"/>
    <dgm:cxn modelId="{C9CA1B30-01B8-4E60-A518-D113ABC5847D}" type="presParOf" srcId="{0ADA3DF8-3742-4225-A2AC-4BDE0CF154AA}" destId="{D4DB7913-90CB-433A-8A8B-BC2E861CB270}" srcOrd="2" destOrd="0" presId="urn:microsoft.com/office/officeart/2008/layout/NameandTitleOrganizationalChart"/>
    <dgm:cxn modelId="{F8ABF0E3-4EE3-4859-A791-2CF4C4948A07}" type="presParOf" srcId="{442C0D51-E86E-4776-85CB-66639CD297F8}" destId="{2B7D71AF-2296-4232-A041-95BAB517BE9C}" srcOrd="1" destOrd="0" presId="urn:microsoft.com/office/officeart/2008/layout/NameandTitleOrganizationalChart"/>
    <dgm:cxn modelId="{9318A252-1DD0-4754-A01F-DD7ACFA72424}" type="presParOf" srcId="{442C0D51-E86E-4776-85CB-66639CD297F8}" destId="{FB570716-0D67-4DDA-B54E-481A12FA06CE}" srcOrd="2" destOrd="0" presId="urn:microsoft.com/office/officeart/2008/layout/NameandTitleOrganizationalChart"/>
    <dgm:cxn modelId="{89613727-6FA4-4BC2-8E77-E69E255DDB48}" type="presParOf" srcId="{FA8556CA-C4E8-4D9A-A599-071CDD6E56F2}" destId="{0A3875F6-CB5B-4145-8099-822C88EE04BA}" srcOrd="2" destOrd="0" presId="urn:microsoft.com/office/officeart/2008/layout/NameandTitleOrganizationalChart"/>
    <dgm:cxn modelId="{75B9F444-FB8F-413F-87A8-5EBC5CAD9571}" type="presParOf" srcId="{25EAA120-D58A-4283-8FDC-BAEDA6C76A61}" destId="{052A2B72-A74E-4976-81BA-5AF0DFD56B0F}" srcOrd="2" destOrd="0" presId="urn:microsoft.com/office/officeart/2008/layout/NameandTitleOrganizationalChart"/>
    <dgm:cxn modelId="{3F974454-756B-4B25-A47B-9A7018F560C9}"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864D4-03F0-4F9D-8FF7-368446CC3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2371</TotalTime>
  <Pages>319</Pages>
  <Words>36895</Words>
  <Characters>210305</Characters>
  <Application>Microsoft Office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246707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166</cp:revision>
  <cp:lastPrinted>2015-12-12T14:34:00Z</cp:lastPrinted>
  <dcterms:created xsi:type="dcterms:W3CDTF">2015-09-15T06:59:00Z</dcterms:created>
  <dcterms:modified xsi:type="dcterms:W3CDTF">2015-12-13T16:56:00Z</dcterms:modified>
</cp:coreProperties>
</file>